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96888726"/>
        <w:docPartObj>
          <w:docPartGallery w:val="Cover Pages"/>
          <w:docPartUnique/>
        </w:docPartObj>
      </w:sdtPr>
      <w:sdtEndPr>
        <w:rPr>
          <w:rFonts w:asciiTheme="minorHAnsi" w:hAnsiTheme="minorHAnsi"/>
          <w:color w:val="2F5496" w:themeColor="accent1" w:themeShade="BF"/>
          <w:sz w:val="24"/>
          <w:szCs w:val="24"/>
        </w:rPr>
      </w:sdtEndPr>
      <w:sdtContent>
        <w:p w14:paraId="3F8324FF" w14:textId="77777777" w:rsidR="00573FDE" w:rsidRDefault="00573FDE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573FDE" w14:paraId="76E44758" w14:textId="77777777" w:rsidTr="00BC36F4">
            <w:tc>
              <w:tcPr>
                <w:tcW w:w="720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2F5496" w:themeColor="accent1" w:themeShade="BF"/>
                    <w:sz w:val="24"/>
                    <w:szCs w:val="24"/>
                  </w:rPr>
                  <w:alias w:val="Compañía"/>
                  <w:id w:val="13406915"/>
                  <w:placeholder>
                    <w:docPart w:val="C582F35E87284790931F674CA4DA0388"/>
                  </w:placeholder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Content>
                  <w:p w14:paraId="252F1BC9" w14:textId="77777777" w:rsidR="00573FDE" w:rsidRDefault="00EB09AE">
                    <w:pPr>
                      <w:pStyle w:val="NoSpacing"/>
                      <w:rPr>
                        <w:color w:val="2F5496" w:themeColor="accent1" w:themeShade="BF"/>
                        <w:sz w:val="24"/>
                        <w:szCs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Kyushu Institute of Technology</w:t>
                    </w:r>
                  </w:p>
                </w:sdtContent>
              </w:sdt>
              <w:p w14:paraId="1B49BCFF" w14:textId="77777777" w:rsidR="00573FDE" w:rsidRDefault="00573FDE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  <w:r>
                  <w:rPr>
                    <w:color w:val="2F5496" w:themeColor="accent1" w:themeShade="BF"/>
                    <w:sz w:val="24"/>
                  </w:rPr>
                  <w:t>Laboratory of Spacecraft Environment Interaction Engineering</w:t>
                </w:r>
              </w:p>
            </w:tc>
          </w:tr>
          <w:tr w:rsidR="00BC36F4" w14:paraId="22A53BDC" w14:textId="77777777" w:rsidTr="00BC36F4">
            <w:tc>
              <w:tcPr>
                <w:tcW w:w="720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center"/>
              </w:tcPr>
              <w:p w14:paraId="630DC757" w14:textId="7A9A46D5" w:rsidR="00BC36F4" w:rsidRDefault="00BC36F4" w:rsidP="00BC36F4">
                <w:pPr>
                  <w:pStyle w:val="NoSpacing"/>
                  <w:jc w:val="center"/>
                  <w:rPr>
                    <w:color w:val="2F5496" w:themeColor="accent1" w:themeShade="BF"/>
                    <w:sz w:val="24"/>
                    <w:szCs w:val="24"/>
                  </w:rPr>
                </w:pPr>
                <w:r>
                  <w:rPr>
                    <w:rFonts w:asciiTheme="majorHAnsi" w:eastAsiaTheme="majorEastAsia" w:hAnsiTheme="majorHAnsi" w:cstheme="majorBidi"/>
                    <w:noProof/>
                    <w:color w:val="4472C4" w:themeColor="accent1"/>
                    <w:sz w:val="88"/>
                    <w:szCs w:val="88"/>
                    <w:lang w:val="en-GB"/>
                  </w:rPr>
                  <w:drawing>
                    <wp:inline distT="0" distB="0" distL="0" distR="0" wp14:anchorId="0B9C6520" wp14:editId="09E026F7">
                      <wp:extent cx="1841500" cy="1944766"/>
                      <wp:effectExtent l="0" t="0" r="6350" b="0"/>
                      <wp:docPr id="6" name="Gráfico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" name="Birds 4 Logo.svg"/>
                              <pic:cNvPicPr/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xmlns:arto="http://schemas.microsoft.com/office/word/2006/arto" r:embe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41500" cy="194476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573FDE" w14:paraId="2EDC957F" w14:textId="77777777" w:rsidTr="00BC36F4">
            <w:trPr>
              <w:trHeight w:val="1243"/>
            </w:trPr>
            <w:tc>
              <w:tcPr>
                <w:tcW w:w="7209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56"/>
                    <w:szCs w:val="56"/>
                  </w:rPr>
                  <w:alias w:val="Título"/>
                  <w:id w:val="13406919"/>
                  <w:placeholder>
                    <w:docPart w:val="D6F2553F6EEB4D78A68411535257F5E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2E91EA77" w14:textId="05B62B20" w:rsidR="00573FDE" w:rsidRDefault="00EB09AE" w:rsidP="00BC36F4">
                    <w:pPr>
                      <w:pStyle w:val="NoSpacing"/>
                      <w:spacing w:line="216" w:lineRule="auto"/>
                      <w:jc w:val="center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56"/>
                        <w:szCs w:val="56"/>
                      </w:rPr>
                      <w:t>FM Thermal Vacuum Test Procedure</w:t>
                    </w:r>
                  </w:p>
                </w:sdtContent>
              </w:sdt>
            </w:tc>
          </w:tr>
          <w:tr w:rsidR="00573FDE" w14:paraId="010BA63F" w14:textId="77777777" w:rsidTr="00BC36F4">
            <w:trPr>
              <w:trHeight w:val="689"/>
            </w:trPr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ítulo"/>
                <w:id w:val="13406923"/>
                <w:placeholder>
                  <w:docPart w:val="7F2D8866E08C4F7ABA9FF8AD4098198A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  <w:vAlign w:val="center"/>
                  </w:tcPr>
                  <w:p w14:paraId="5F6000CD" w14:textId="7E22A306" w:rsidR="00573FDE" w:rsidRDefault="00EB09AE" w:rsidP="00BC36F4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BIRDS-4 Project</w:t>
                    </w:r>
                  </w:p>
                </w:tc>
              </w:sdtContent>
            </w:sdt>
          </w:tr>
        </w:tbl>
        <w:tbl>
          <w:tblPr>
            <w:tblStyle w:val="TableGrid"/>
            <w:tblpPr w:leftFromText="180" w:rightFromText="180" w:vertAnchor="text" w:horzAnchor="margin" w:tblpY="11642"/>
            <w:tblW w:w="0" w:type="auto"/>
            <w:tblLook w:val="04A0" w:firstRow="1" w:lastRow="0" w:firstColumn="1" w:lastColumn="0" w:noHBand="0" w:noVBand="1"/>
          </w:tblPr>
          <w:tblGrid>
            <w:gridCol w:w="2254"/>
            <w:gridCol w:w="2254"/>
            <w:gridCol w:w="2254"/>
            <w:gridCol w:w="2254"/>
          </w:tblGrid>
          <w:tr w:rsidR="00BC36F4" w14:paraId="6FD457E4" w14:textId="77777777" w:rsidTr="00BC36F4">
            <w:tc>
              <w:tcPr>
                <w:tcW w:w="2254" w:type="dxa"/>
              </w:tcPr>
              <w:p w14:paraId="17A3D190" w14:textId="08AC5DB2" w:rsidR="00BC36F4" w:rsidRPr="00A706D7" w:rsidRDefault="00A706D7" w:rsidP="00A706D7">
                <w:pPr>
                  <w:jc w:val="center"/>
                  <w:rPr>
                    <w:b/>
                    <w:bCs/>
                  </w:rPr>
                </w:pPr>
                <w:r w:rsidRPr="00A706D7">
                  <w:rPr>
                    <w:b/>
                    <w:bCs/>
                  </w:rPr>
                  <w:t>Date</w:t>
                </w:r>
              </w:p>
            </w:tc>
            <w:tc>
              <w:tcPr>
                <w:tcW w:w="2254" w:type="dxa"/>
              </w:tcPr>
              <w:p w14:paraId="02AB2DE6" w14:textId="54AC22F0" w:rsidR="00BC36F4" w:rsidRPr="00A706D7" w:rsidRDefault="00A706D7" w:rsidP="00A706D7">
                <w:pPr>
                  <w:jc w:val="center"/>
                  <w:rPr>
                    <w:b/>
                    <w:bCs/>
                  </w:rPr>
                </w:pPr>
                <w:r w:rsidRPr="00A706D7">
                  <w:rPr>
                    <w:b/>
                    <w:bCs/>
                  </w:rPr>
                  <w:t>Version Number</w:t>
                </w:r>
              </w:p>
            </w:tc>
            <w:tc>
              <w:tcPr>
                <w:tcW w:w="2254" w:type="dxa"/>
              </w:tcPr>
              <w:p w14:paraId="7C0C86F3" w14:textId="2994DCB3" w:rsidR="00BC36F4" w:rsidRPr="00A706D7" w:rsidRDefault="00A706D7" w:rsidP="00A706D7">
                <w:pPr>
                  <w:jc w:val="center"/>
                  <w:rPr>
                    <w:b/>
                    <w:bCs/>
                  </w:rPr>
                </w:pPr>
                <w:r w:rsidRPr="00A706D7">
                  <w:rPr>
                    <w:b/>
                    <w:bCs/>
                  </w:rPr>
                  <w:t>Writer</w:t>
                </w:r>
              </w:p>
            </w:tc>
            <w:tc>
              <w:tcPr>
                <w:tcW w:w="2254" w:type="dxa"/>
              </w:tcPr>
              <w:p w14:paraId="07A2138A" w14:textId="27B581CE" w:rsidR="00BC36F4" w:rsidRPr="00A706D7" w:rsidRDefault="00A706D7" w:rsidP="00A706D7">
                <w:pPr>
                  <w:jc w:val="center"/>
                  <w:rPr>
                    <w:b/>
                    <w:bCs/>
                  </w:rPr>
                </w:pPr>
                <w:r w:rsidRPr="00A706D7">
                  <w:rPr>
                    <w:b/>
                    <w:bCs/>
                  </w:rPr>
                  <w:t>Annotations</w:t>
                </w:r>
              </w:p>
            </w:tc>
          </w:tr>
          <w:tr w:rsidR="00BC36F4" w14:paraId="78596E7C" w14:textId="77777777" w:rsidTr="00BC36F4">
            <w:tc>
              <w:tcPr>
                <w:tcW w:w="2254" w:type="dxa"/>
              </w:tcPr>
              <w:p w14:paraId="403CBFF6" w14:textId="58C16E6C" w:rsidR="00BC36F4" w:rsidRDefault="00A706D7" w:rsidP="00A706D7">
                <w:pPr>
                  <w:jc w:val="center"/>
                </w:pPr>
                <w:r>
                  <w:t>2019/</w:t>
                </w:r>
                <w:r w:rsidR="001F4F2F">
                  <w:t>12</w:t>
                </w:r>
                <w:r>
                  <w:t>/0</w:t>
                </w:r>
                <w:r w:rsidR="001F4F2F">
                  <w:t>6</w:t>
                </w:r>
              </w:p>
            </w:tc>
            <w:tc>
              <w:tcPr>
                <w:tcW w:w="2254" w:type="dxa"/>
              </w:tcPr>
              <w:p w14:paraId="759D1D33" w14:textId="33792186" w:rsidR="00BC36F4" w:rsidRDefault="00A706D7" w:rsidP="00A706D7">
                <w:pPr>
                  <w:jc w:val="center"/>
                </w:pPr>
                <w:r>
                  <w:t>v1.0</w:t>
                </w:r>
              </w:p>
            </w:tc>
            <w:tc>
              <w:tcPr>
                <w:tcW w:w="2254" w:type="dxa"/>
              </w:tcPr>
              <w:p w14:paraId="27762FC1" w14:textId="7C710A83" w:rsidR="00BC36F4" w:rsidRDefault="00A706D7" w:rsidP="00A706D7">
                <w:pPr>
                  <w:jc w:val="center"/>
                </w:pPr>
                <w:proofErr w:type="spellStart"/>
                <w:r>
                  <w:t>Anibal</w:t>
                </w:r>
                <w:proofErr w:type="spellEnd"/>
                <w:r>
                  <w:t xml:space="preserve"> Mendoza</w:t>
                </w:r>
              </w:p>
            </w:tc>
            <w:tc>
              <w:tcPr>
                <w:tcW w:w="2254" w:type="dxa"/>
              </w:tcPr>
              <w:p w14:paraId="7C12CD43" w14:textId="2821012C" w:rsidR="00BC36F4" w:rsidRDefault="00A706D7" w:rsidP="00A706D7">
                <w:pPr>
                  <w:jc w:val="center"/>
                </w:pPr>
                <w:r>
                  <w:t>First Draft</w:t>
                </w:r>
              </w:p>
            </w:tc>
          </w:tr>
          <w:tr w:rsidR="00BC36F4" w14:paraId="509D5EEB" w14:textId="77777777" w:rsidTr="00BC36F4">
            <w:tc>
              <w:tcPr>
                <w:tcW w:w="2254" w:type="dxa"/>
              </w:tcPr>
              <w:p w14:paraId="19F081A9" w14:textId="77777777" w:rsidR="00BC36F4" w:rsidRDefault="00BC36F4" w:rsidP="00A706D7">
                <w:pPr>
                  <w:jc w:val="center"/>
                </w:pPr>
              </w:p>
            </w:tc>
            <w:tc>
              <w:tcPr>
                <w:tcW w:w="2254" w:type="dxa"/>
              </w:tcPr>
              <w:p w14:paraId="3AAAF88D" w14:textId="77777777" w:rsidR="00BC36F4" w:rsidRDefault="00BC36F4" w:rsidP="00A706D7">
                <w:pPr>
                  <w:jc w:val="center"/>
                </w:pPr>
              </w:p>
            </w:tc>
            <w:tc>
              <w:tcPr>
                <w:tcW w:w="2254" w:type="dxa"/>
              </w:tcPr>
              <w:p w14:paraId="4C0E0FFD" w14:textId="77777777" w:rsidR="00BC36F4" w:rsidRDefault="00BC36F4" w:rsidP="00A706D7">
                <w:pPr>
                  <w:jc w:val="center"/>
                </w:pPr>
              </w:p>
            </w:tc>
            <w:tc>
              <w:tcPr>
                <w:tcW w:w="2254" w:type="dxa"/>
              </w:tcPr>
              <w:p w14:paraId="528843C9" w14:textId="77777777" w:rsidR="00BC36F4" w:rsidRDefault="00BC36F4" w:rsidP="00A706D7">
                <w:pPr>
                  <w:jc w:val="center"/>
                </w:pPr>
              </w:p>
            </w:tc>
          </w:tr>
          <w:tr w:rsidR="00BC36F4" w14:paraId="0176FBE0" w14:textId="77777777" w:rsidTr="00BC36F4">
            <w:tc>
              <w:tcPr>
                <w:tcW w:w="2254" w:type="dxa"/>
              </w:tcPr>
              <w:p w14:paraId="404F4299" w14:textId="77777777" w:rsidR="00BC36F4" w:rsidRDefault="00BC36F4" w:rsidP="00A706D7">
                <w:pPr>
                  <w:jc w:val="center"/>
                </w:pPr>
              </w:p>
            </w:tc>
            <w:tc>
              <w:tcPr>
                <w:tcW w:w="2254" w:type="dxa"/>
              </w:tcPr>
              <w:p w14:paraId="3BBAD0A2" w14:textId="77777777" w:rsidR="00BC36F4" w:rsidRDefault="00BC36F4" w:rsidP="00A706D7">
                <w:pPr>
                  <w:jc w:val="center"/>
                </w:pPr>
              </w:p>
            </w:tc>
            <w:tc>
              <w:tcPr>
                <w:tcW w:w="2254" w:type="dxa"/>
              </w:tcPr>
              <w:p w14:paraId="08E2A3A8" w14:textId="77777777" w:rsidR="00BC36F4" w:rsidRDefault="00BC36F4" w:rsidP="00A706D7">
                <w:pPr>
                  <w:jc w:val="center"/>
                </w:pPr>
              </w:p>
            </w:tc>
            <w:tc>
              <w:tcPr>
                <w:tcW w:w="2254" w:type="dxa"/>
              </w:tcPr>
              <w:p w14:paraId="79AD1E79" w14:textId="77777777" w:rsidR="00BC36F4" w:rsidRDefault="00BC36F4" w:rsidP="00A706D7">
                <w:pPr>
                  <w:jc w:val="center"/>
                </w:pPr>
              </w:p>
            </w:tc>
          </w:tr>
          <w:tr w:rsidR="00BC36F4" w14:paraId="249DE2F3" w14:textId="77777777" w:rsidTr="00BC36F4">
            <w:tc>
              <w:tcPr>
                <w:tcW w:w="2254" w:type="dxa"/>
              </w:tcPr>
              <w:p w14:paraId="4CA973DA" w14:textId="77777777" w:rsidR="00BC36F4" w:rsidRDefault="00BC36F4" w:rsidP="00A706D7">
                <w:pPr>
                  <w:jc w:val="center"/>
                </w:pPr>
              </w:p>
            </w:tc>
            <w:tc>
              <w:tcPr>
                <w:tcW w:w="2254" w:type="dxa"/>
              </w:tcPr>
              <w:p w14:paraId="1BCE43DF" w14:textId="77777777" w:rsidR="00BC36F4" w:rsidRDefault="00BC36F4" w:rsidP="00A706D7">
                <w:pPr>
                  <w:jc w:val="center"/>
                </w:pPr>
              </w:p>
            </w:tc>
            <w:tc>
              <w:tcPr>
                <w:tcW w:w="2254" w:type="dxa"/>
              </w:tcPr>
              <w:p w14:paraId="530E8080" w14:textId="77777777" w:rsidR="00BC36F4" w:rsidRDefault="00BC36F4" w:rsidP="00A706D7">
                <w:pPr>
                  <w:jc w:val="center"/>
                </w:pPr>
              </w:p>
            </w:tc>
            <w:tc>
              <w:tcPr>
                <w:tcW w:w="2254" w:type="dxa"/>
              </w:tcPr>
              <w:p w14:paraId="6E649B12" w14:textId="77777777" w:rsidR="00BC36F4" w:rsidRDefault="00EB09AE" w:rsidP="00A706D7">
                <w:pPr>
                  <w:jc w:val="center"/>
                </w:pPr>
              </w:p>
            </w:tc>
          </w:tr>
        </w:tbl>
      </w:sdtContent>
    </w:sdt>
    <w:p w14:paraId="6BE126D4" w14:textId="77777777" w:rsidR="00BC36F4" w:rsidRPr="00573FDE" w:rsidRDefault="00573FDE">
      <w:r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62648083" wp14:editId="417538F8">
                <wp:simplePos x="0" y="0"/>
                <wp:positionH relativeFrom="margin">
                  <wp:posOffset>596900</wp:posOffset>
                </wp:positionH>
                <wp:positionV relativeFrom="paragraph">
                  <wp:posOffset>6261100</wp:posOffset>
                </wp:positionV>
                <wp:extent cx="4559300" cy="908050"/>
                <wp:effectExtent l="0" t="0" r="0" b="63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9300" cy="908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6D1527" w14:textId="77777777" w:rsidR="004719A5" w:rsidRPr="00573FDE" w:rsidRDefault="004719A5" w:rsidP="00573FDE">
                            <w:pPr>
                              <w:jc w:val="center"/>
                              <w:rPr>
                                <w:lang w:val="es-PY"/>
                              </w:rPr>
                            </w:pP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7668EC91" wp14:editId="0744EC55">
                                  <wp:extent cx="628650" cy="716718"/>
                                  <wp:effectExtent l="0" t="0" r="0" b="7620"/>
                                  <wp:docPr id="3" name="Imagen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KYUTECH LOGO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8646" cy="7281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PY"/>
                              </w:rPr>
                              <w:tab/>
                            </w:r>
                            <w:r>
                              <w:rPr>
                                <w:lang w:val="es-PY"/>
                              </w:rPr>
                              <w:tab/>
                            </w:r>
                            <w:r>
                              <w:rPr>
                                <w:noProof/>
                                <w:lang w:val="en-GB"/>
                              </w:rPr>
                              <w:drawing>
                                <wp:inline distT="0" distB="0" distL="0" distR="0" wp14:anchorId="1E1A091D" wp14:editId="6ADEEF97">
                                  <wp:extent cx="1092200" cy="714571"/>
                                  <wp:effectExtent l="0" t="0" r="0" b="9525"/>
                                  <wp:docPr id="4" name="Imagen 4" descr="Imagen que contiene gráficos vectorial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LASEINE LOGO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3862" cy="7222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4808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47pt;margin-top:493pt;width:359pt;height:71.5pt;z-index:251656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" stroked="f">
                <v:textbox>
                  <w:txbxContent>
                    <w:p w14:paraId="2B6D1527" w14:textId="77777777" w:rsidR="004719A5" w:rsidRPr="00573FDE" w:rsidRDefault="004719A5" w:rsidP="00573FDE">
                      <w:pPr>
                        <w:jc w:val="center"/>
                        <w:rPr>
                          <w:lang w:val="es-PY"/>
                        </w:rPr>
                      </w:pP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7668EC91" wp14:editId="0744EC55">
                            <wp:extent cx="628650" cy="716718"/>
                            <wp:effectExtent l="0" t="0" r="0" b="7620"/>
                            <wp:docPr id="3" name="Imagen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KYUTECH LOGO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8646" cy="7281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PY"/>
                        </w:rPr>
                        <w:tab/>
                      </w:r>
                      <w:r>
                        <w:rPr>
                          <w:lang w:val="es-PY"/>
                        </w:rPr>
                        <w:tab/>
                      </w:r>
                      <w:r>
                        <w:rPr>
                          <w:noProof/>
                          <w:lang w:val="en-GB"/>
                        </w:rPr>
                        <w:drawing>
                          <wp:inline distT="0" distB="0" distL="0" distR="0" wp14:anchorId="1E1A091D" wp14:editId="6ADEEF97">
                            <wp:extent cx="1092200" cy="714571"/>
                            <wp:effectExtent l="0" t="0" r="0" b="9525"/>
                            <wp:docPr id="4" name="Imagen 4" descr="Imagen que contiene gráficos vectorial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LASEINE LOGO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3862" cy="7222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02DF" w:rsidRPr="00573FDE">
        <w:br w:type="page"/>
      </w:r>
    </w:p>
    <w:sdt>
      <w:sdtPr>
        <w:rPr>
          <w:rFonts w:asciiTheme="minorHAnsi" w:eastAsiaTheme="minorEastAsia" w:hAnsiTheme="minorHAnsi" w:cstheme="minorBidi"/>
          <w:sz w:val="22"/>
          <w:szCs w:val="22"/>
        </w:rPr>
        <w:id w:val="-1474596334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</w:rPr>
      </w:sdtEndPr>
      <w:sdtContent>
        <w:p w14:paraId="50036277" w14:textId="77777777" w:rsidR="00573FDE" w:rsidRPr="00573FDE" w:rsidRDefault="00573FDE" w:rsidP="001F57E5">
          <w:pPr>
            <w:pStyle w:val="TOCHeading"/>
            <w:jc w:val="both"/>
          </w:pPr>
          <w:r w:rsidRPr="00573FDE">
            <w:t>Conten</w:t>
          </w:r>
          <w:r>
            <w:t>ts</w:t>
          </w:r>
        </w:p>
        <w:p w14:paraId="59A92A26" w14:textId="3CC062EA" w:rsidR="00235736" w:rsidRPr="00235736" w:rsidRDefault="00573FDE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r w:rsidRPr="00235736">
            <w:rPr>
              <w:sz w:val="16"/>
              <w:szCs w:val="16"/>
            </w:rPr>
            <w:fldChar w:fldCharType="begin"/>
          </w:r>
          <w:r w:rsidRPr="00235736">
            <w:rPr>
              <w:sz w:val="16"/>
              <w:szCs w:val="16"/>
            </w:rPr>
            <w:instrText xml:space="preserve"> TOC \o "1-3" \h \z \u </w:instrText>
          </w:r>
          <w:r w:rsidRPr="00235736">
            <w:rPr>
              <w:sz w:val="16"/>
              <w:szCs w:val="16"/>
            </w:rPr>
            <w:fldChar w:fldCharType="separate"/>
          </w:r>
          <w:hyperlink w:anchor="_Toc26640265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1.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Introduction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_Toc26640265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2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9C2D01E" w14:textId="3AC3493B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66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1.1.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General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_Toc26640266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2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1B6E058" w14:textId="6E83EF1D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67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1.2.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Objectives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_Toc26640267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2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FC97AD0" w14:textId="7D347595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68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1.3.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Scope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_Toc26640268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2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F797E84" w14:textId="081A99AA" w:rsidR="00235736" w:rsidRPr="00235736" w:rsidRDefault="00EB48E9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69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2.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Reference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_Toc26640269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2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2F758A9" w14:textId="474E826E" w:rsidR="00235736" w:rsidRPr="00235736" w:rsidRDefault="00EB48E9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70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3.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Nomenclature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_Toc26640270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2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611028B" w14:textId="3E774F82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71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3.1.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Acronyms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_Toc26640271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2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59B5C59" w14:textId="55D0B5CF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72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3.2.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Symbols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_Toc26640272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3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432919A" w14:textId="026E9C15" w:rsidR="00235736" w:rsidRPr="00235736" w:rsidRDefault="00EB48E9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73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4.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Purpose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_Toc26640273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3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308C7E4" w14:textId="40214D94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74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4.1.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Overall test purpose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_Toc26640274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3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2E954EA" w14:textId="0BF496D9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75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4.2.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Corresponding Requirements from RAS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_Toc26640275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3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C6B5BBE" w14:textId="10AF0599" w:rsidR="00235736" w:rsidRPr="00235736" w:rsidRDefault="00EB48E9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76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5.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Description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_Toc26640276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3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DAB4D7B" w14:textId="4DFC645C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77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5.1.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Place and Time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_Toc26640277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3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FC85023" w14:textId="156D5195" w:rsidR="00235736" w:rsidRPr="00235736" w:rsidRDefault="00EB48E9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78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5.1.1.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Date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_Toc26640278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3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2B70A23" w14:textId="2346906D" w:rsidR="00235736" w:rsidRPr="00235736" w:rsidRDefault="00EB48E9">
          <w:pPr>
            <w:pStyle w:val="TOC3"/>
            <w:tabs>
              <w:tab w:val="left" w:pos="132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79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5.1.2.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Place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_Toc26640279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3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30C95C4" w14:textId="03210C1B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80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5.2.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Contents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_Toc26640280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4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4DA4AC1" w14:textId="3CAE81AD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81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5.3.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Article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_Toc26640281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4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572C40D" w14:textId="7123DCA7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82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5.4.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Flow, Level and Conditions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_Toc26640282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5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ED7FCD1" w14:textId="0D625EC3" w:rsidR="00235736" w:rsidRPr="00235736" w:rsidRDefault="00EB48E9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83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6.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Facility, Setup and Equipment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_Toc26640283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6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F0AAC72" w14:textId="77481039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84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6.1.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Facility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_Toc26640284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6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7869F67" w14:textId="6DC9E67F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85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6.2.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Setup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_Toc26640285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7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29E1459" w14:textId="13B07463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86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6.3.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Thermal Cycle Profile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_Toc26640286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7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57F83AE" w14:textId="52950EDC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87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6.4.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Heater positions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_Toc26640287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8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7EB92E2" w14:textId="1C04F795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88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6.5.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Thermocouple positions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_Toc26640288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8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36EDECA" w14:textId="2139172B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89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6.6.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Attachment of Thermocouples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_Toc26640289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10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F65BA6E" w14:textId="2DE68A08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90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6.7.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Placement of satellite inside the chamber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_Toc26640290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10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CAE0000" w14:textId="35808EA2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91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6.8.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Equipment and Measuring Instruments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_Toc26640291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11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A42EB60" w14:textId="565A8DAB" w:rsidR="00235736" w:rsidRPr="00235736" w:rsidRDefault="00EB48E9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92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7.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Schedule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_Toc26640292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11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44C8085" w14:textId="0BC2F178" w:rsidR="00235736" w:rsidRPr="00235736" w:rsidRDefault="00EB48E9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93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8.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Detailed Test Procedure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_Toc26640293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12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5EB1C19" w14:textId="7AD7C873" w:rsidR="00235736" w:rsidRPr="00235736" w:rsidRDefault="00EB48E9">
          <w:pPr>
            <w:pStyle w:val="TOC1"/>
            <w:tabs>
              <w:tab w:val="left" w:pos="44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94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9.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Output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_Toc26640294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14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7A1C43F" w14:textId="69634431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95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9.1.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Data analysis strategy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_Toc26640295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14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3F28492" w14:textId="36A8E1F2" w:rsidR="00235736" w:rsidRPr="00235736" w:rsidRDefault="00EB48E9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96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9.2.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Test report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_Toc26640296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15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9D4AD28" w14:textId="3EBA07A3" w:rsidR="00235736" w:rsidRPr="00235736" w:rsidRDefault="00EB48E9">
          <w:pPr>
            <w:pStyle w:val="TOC2"/>
            <w:tabs>
              <w:tab w:val="left" w:pos="110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97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9.2.1.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Battery heater operation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_Toc26640297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15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F03A263" w14:textId="51A30625" w:rsidR="00235736" w:rsidRPr="00235736" w:rsidRDefault="00EB48E9">
          <w:pPr>
            <w:pStyle w:val="TOC2"/>
            <w:tabs>
              <w:tab w:val="left" w:pos="110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98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9.2.2.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Antenna deployment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_Toc26640298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15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979750D" w14:textId="1954C3CB" w:rsidR="00235736" w:rsidRPr="00235736" w:rsidRDefault="00EB48E9">
          <w:pPr>
            <w:pStyle w:val="TOC1"/>
            <w:tabs>
              <w:tab w:val="left" w:pos="66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299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10.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Quality Insurance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_Toc26640299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15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38C3954" w14:textId="550038D3" w:rsidR="00235736" w:rsidRPr="00235736" w:rsidRDefault="00EB48E9">
          <w:pPr>
            <w:pStyle w:val="TOC1"/>
            <w:tabs>
              <w:tab w:val="left" w:pos="66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300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11.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Personnel Assignment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_Toc26640300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15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58041E8" w14:textId="46A05526" w:rsidR="00235736" w:rsidRPr="00235736" w:rsidRDefault="00EB48E9">
          <w:pPr>
            <w:pStyle w:val="TOC1"/>
            <w:tabs>
              <w:tab w:val="left" w:pos="660"/>
              <w:tab w:val="right" w:leader="dot" w:pos="9016"/>
            </w:tabs>
            <w:rPr>
              <w:noProof/>
              <w:sz w:val="18"/>
              <w:szCs w:val="18"/>
              <w:lang w:eastAsia="en-US"/>
            </w:rPr>
          </w:pPr>
          <w:hyperlink w:anchor="_Toc26640301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12.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Safety Requirement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_Toc26640301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16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46D1474" w14:textId="6C75E6A6" w:rsidR="00235736" w:rsidRPr="00235736" w:rsidRDefault="00EB48E9">
          <w:pPr>
            <w:pStyle w:val="TOC2"/>
            <w:tabs>
              <w:tab w:val="left" w:pos="1100"/>
              <w:tab w:val="right" w:leader="dot" w:pos="9016"/>
            </w:tabs>
            <w:rPr>
              <w:noProof/>
              <w:sz w:val="16"/>
              <w:szCs w:val="16"/>
              <w:lang w:eastAsia="en-US"/>
            </w:rPr>
          </w:pPr>
          <w:hyperlink w:anchor="_Toc26640302" w:history="1">
            <w:r w:rsidR="00235736" w:rsidRPr="00235736">
              <w:rPr>
                <w:rStyle w:val="Hyperlink"/>
                <w:noProof/>
                <w:sz w:val="18"/>
                <w:szCs w:val="18"/>
              </w:rPr>
              <w:t>12.1.</w:t>
            </w:r>
            <w:r w:rsidR="00235736" w:rsidRPr="00235736">
              <w:rPr>
                <w:noProof/>
                <w:sz w:val="18"/>
                <w:szCs w:val="18"/>
                <w:lang w:eastAsia="en-US"/>
              </w:rPr>
              <w:tab/>
            </w:r>
            <w:r w:rsidR="00235736" w:rsidRPr="00235736">
              <w:rPr>
                <w:rStyle w:val="Hyperlink"/>
                <w:noProof/>
                <w:sz w:val="18"/>
                <w:szCs w:val="18"/>
              </w:rPr>
              <w:t>What to say in Japanese</w:t>
            </w:r>
            <w:r w:rsidR="00235736" w:rsidRPr="00235736">
              <w:rPr>
                <w:noProof/>
                <w:webHidden/>
                <w:sz w:val="18"/>
                <w:szCs w:val="18"/>
              </w:rPr>
              <w:tab/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begin"/>
            </w:r>
            <w:r w:rsidR="00235736" w:rsidRPr="00235736">
              <w:rPr>
                <w:noProof/>
                <w:webHidden/>
                <w:sz w:val="18"/>
                <w:szCs w:val="18"/>
              </w:rPr>
              <w:instrText xml:space="preserve"> PAGEREF _Toc26640302 \h </w:instrText>
            </w:r>
            <w:r w:rsidR="00235736" w:rsidRPr="00235736">
              <w:rPr>
                <w:noProof/>
                <w:webHidden/>
                <w:sz w:val="18"/>
                <w:szCs w:val="18"/>
              </w:rPr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separate"/>
            </w:r>
            <w:r w:rsidR="00B36868">
              <w:rPr>
                <w:noProof/>
                <w:webHidden/>
                <w:sz w:val="18"/>
                <w:szCs w:val="18"/>
              </w:rPr>
              <w:t>17</w:t>
            </w:r>
            <w:r w:rsidR="00235736" w:rsidRPr="00235736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C1EADCC" w14:textId="17B6A8AB" w:rsidR="00573FDE" w:rsidRPr="00573FDE" w:rsidRDefault="00573FDE" w:rsidP="001F57E5">
          <w:pPr>
            <w:jc w:val="both"/>
          </w:pPr>
          <w:r w:rsidRPr="00235736">
            <w:rPr>
              <w:b/>
              <w:bCs/>
              <w:sz w:val="16"/>
              <w:szCs w:val="16"/>
            </w:rPr>
            <w:fldChar w:fldCharType="end"/>
          </w:r>
        </w:p>
      </w:sdtContent>
    </w:sdt>
    <w:p w14:paraId="0FFE1BBE" w14:textId="77777777" w:rsidR="00573FDE" w:rsidRPr="00573FDE" w:rsidRDefault="00573FDE" w:rsidP="001F57E5">
      <w:pPr>
        <w:jc w:val="both"/>
      </w:pPr>
      <w:r w:rsidRPr="00573FDE">
        <w:br w:type="page"/>
      </w:r>
    </w:p>
    <w:p w14:paraId="227AF715" w14:textId="77777777" w:rsidR="00573FDE" w:rsidRPr="00573FDE" w:rsidRDefault="00573FDE" w:rsidP="001F57E5">
      <w:pPr>
        <w:pStyle w:val="Heading1"/>
        <w:numPr>
          <w:ilvl w:val="0"/>
          <w:numId w:val="4"/>
        </w:numPr>
        <w:jc w:val="both"/>
      </w:pPr>
      <w:bookmarkStart w:id="0" w:name="_Toc26640265"/>
      <w:r w:rsidRPr="00573FDE">
        <w:lastRenderedPageBreak/>
        <w:t>Introduction</w:t>
      </w:r>
      <w:bookmarkEnd w:id="0"/>
    </w:p>
    <w:p w14:paraId="626596CD" w14:textId="77777777" w:rsidR="00573FDE" w:rsidRDefault="00950465" w:rsidP="001F57E5">
      <w:pPr>
        <w:pStyle w:val="Heading2"/>
        <w:numPr>
          <w:ilvl w:val="1"/>
          <w:numId w:val="4"/>
        </w:numPr>
        <w:jc w:val="both"/>
      </w:pPr>
      <w:bookmarkStart w:id="1" w:name="_Toc26640266"/>
      <w:r>
        <w:t>General</w:t>
      </w:r>
      <w:bookmarkEnd w:id="1"/>
    </w:p>
    <w:p w14:paraId="6E571CD2" w14:textId="0AED6FB7" w:rsidR="00950465" w:rsidRDefault="006A20BF" w:rsidP="001F57E5">
      <w:pPr>
        <w:jc w:val="both"/>
      </w:pPr>
      <w:r w:rsidRPr="006A20BF">
        <w:t>The Thermal Vacuum Test (TVT) of the Engineering Model (</w:t>
      </w:r>
      <w:r w:rsidR="001F4F2F">
        <w:t>F</w:t>
      </w:r>
      <w:r w:rsidRPr="006A20BF">
        <w:t>M) of BIRDS-4 satellite shall pass qualification requirements under vacuum conditions and temperature extremes which simulate predicted space environment.</w:t>
      </w:r>
    </w:p>
    <w:p w14:paraId="1EF9A924" w14:textId="77777777" w:rsidR="00950465" w:rsidRDefault="00950465" w:rsidP="001F57E5">
      <w:pPr>
        <w:pStyle w:val="Heading2"/>
        <w:numPr>
          <w:ilvl w:val="1"/>
          <w:numId w:val="4"/>
        </w:numPr>
        <w:jc w:val="both"/>
      </w:pPr>
      <w:bookmarkStart w:id="2" w:name="_Toc26640267"/>
      <w:r>
        <w:t>Objectives</w:t>
      </w:r>
      <w:bookmarkEnd w:id="2"/>
    </w:p>
    <w:p w14:paraId="6ADA7F80" w14:textId="77777777" w:rsidR="001F57E5" w:rsidRDefault="001F57E5" w:rsidP="001F57E5">
      <w:pPr>
        <w:jc w:val="both"/>
      </w:pPr>
      <w:r>
        <w:t>The following are the test objectives:</w:t>
      </w:r>
    </w:p>
    <w:p w14:paraId="4FD801E6" w14:textId="4EEF4D6B" w:rsidR="00884223" w:rsidRPr="00884223" w:rsidRDefault="001F57E5" w:rsidP="0026216B">
      <w:pPr>
        <w:pStyle w:val="ListParagraph"/>
        <w:numPr>
          <w:ilvl w:val="0"/>
          <w:numId w:val="6"/>
        </w:numPr>
        <w:jc w:val="both"/>
      </w:pPr>
      <w:r>
        <w:rPr>
          <w:rFonts w:hint="eastAsia"/>
        </w:rPr>
        <w:t>Check and analyz</w:t>
      </w:r>
      <w:r w:rsidRPr="00884223">
        <w:rPr>
          <w:rFonts w:hint="eastAsia"/>
        </w:rPr>
        <w:t>e various satellite point temperatures under extreme hot and cold conditions.</w:t>
      </w:r>
    </w:p>
    <w:p w14:paraId="20645428" w14:textId="1AAEE6D5" w:rsidR="001F4F2F" w:rsidRPr="00884223" w:rsidRDefault="001F57E5" w:rsidP="004A08DC">
      <w:pPr>
        <w:pStyle w:val="ListParagraph"/>
        <w:numPr>
          <w:ilvl w:val="0"/>
          <w:numId w:val="6"/>
        </w:numPr>
        <w:jc w:val="both"/>
      </w:pPr>
      <w:r w:rsidRPr="00884223">
        <w:rPr>
          <w:rFonts w:hint="eastAsia"/>
        </w:rPr>
        <w:t>Check and analyze functionality and operation of the satellite under the defined temperature range (extreme hot, extreme cold and middle temperature conditions).</w:t>
      </w:r>
    </w:p>
    <w:p w14:paraId="3A4ED139" w14:textId="77777777" w:rsidR="00950465" w:rsidRDefault="001F57E5" w:rsidP="001F57E5">
      <w:pPr>
        <w:pStyle w:val="ListParagraph"/>
        <w:numPr>
          <w:ilvl w:val="0"/>
          <w:numId w:val="6"/>
        </w:numPr>
        <w:jc w:val="both"/>
      </w:pPr>
      <w:r w:rsidRPr="00884223">
        <w:rPr>
          <w:rFonts w:hint="eastAsia"/>
        </w:rPr>
        <w:t>Check and analyze operation</w:t>
      </w:r>
      <w:r>
        <w:rPr>
          <w:rFonts w:hint="eastAsia"/>
        </w:rPr>
        <w:t xml:space="preserve"> of battery heater and thermal monitors under the defined </w:t>
      </w:r>
      <w:r>
        <w:t>t</w:t>
      </w:r>
      <w:r>
        <w:rPr>
          <w:rFonts w:hint="eastAsia"/>
        </w:rPr>
        <w:t>emperature range.</w:t>
      </w:r>
    </w:p>
    <w:p w14:paraId="7CBD4508" w14:textId="77777777" w:rsidR="00950465" w:rsidRDefault="00950465" w:rsidP="001F57E5">
      <w:pPr>
        <w:pStyle w:val="Heading2"/>
        <w:numPr>
          <w:ilvl w:val="1"/>
          <w:numId w:val="4"/>
        </w:numPr>
        <w:jc w:val="both"/>
      </w:pPr>
      <w:bookmarkStart w:id="3" w:name="_Toc26640268"/>
      <w:r>
        <w:t>Scope</w:t>
      </w:r>
      <w:bookmarkEnd w:id="3"/>
    </w:p>
    <w:p w14:paraId="040E2F22" w14:textId="5908F26A" w:rsidR="00950465" w:rsidRDefault="001F57E5" w:rsidP="001F57E5">
      <w:pPr>
        <w:jc w:val="both"/>
      </w:pPr>
      <w:r w:rsidRPr="00884223">
        <w:t xml:space="preserve">This document is applied to thermal vacuum test for BIRDS-4 </w:t>
      </w:r>
      <w:r w:rsidR="001F4F2F">
        <w:t>F</w:t>
      </w:r>
      <w:r w:rsidRPr="00884223">
        <w:t xml:space="preserve">M using the </w:t>
      </w:r>
      <w:r w:rsidR="00E01CD5">
        <w:t>“Space Chamber”</w:t>
      </w:r>
      <w:r w:rsidR="00884223" w:rsidRPr="00884223">
        <w:t xml:space="preserve"> </w:t>
      </w:r>
      <w:r w:rsidRPr="00884223">
        <w:t>at the Center for Nanosatellite Testing (</w:t>
      </w:r>
      <w:proofErr w:type="spellStart"/>
      <w:del w:id="4" w:author="Yigit Cay" w:date="2019-12-09T11:51:00Z">
        <w:r w:rsidRPr="00884223" w:rsidDel="0004023E">
          <w:delText>CENT</w:delText>
        </w:r>
      </w:del>
      <w:ins w:id="5" w:author="Yigit Cay" w:date="2019-12-09T11:51:00Z">
        <w:r w:rsidR="0004023E" w:rsidRPr="00884223">
          <w:t>C</w:t>
        </w:r>
        <w:r w:rsidR="0004023E">
          <w:t>e</w:t>
        </w:r>
        <w:r w:rsidR="0004023E" w:rsidRPr="00884223">
          <w:t>NT</w:t>
        </w:r>
      </w:ins>
      <w:proofErr w:type="spellEnd"/>
      <w:r w:rsidRPr="00884223">
        <w:t xml:space="preserve">) </w:t>
      </w:r>
      <w:r w:rsidR="00A20DA7">
        <w:t xml:space="preserve">in </w:t>
      </w:r>
      <w:proofErr w:type="spellStart"/>
      <w:r w:rsidRPr="00884223">
        <w:t>Kyutech</w:t>
      </w:r>
      <w:proofErr w:type="spellEnd"/>
      <w:r w:rsidRPr="00884223">
        <w:t>.</w:t>
      </w:r>
    </w:p>
    <w:p w14:paraId="2F32DC22" w14:textId="77777777" w:rsidR="00D35E2B" w:rsidRDefault="00D35E2B" w:rsidP="003536BF">
      <w:pPr>
        <w:pStyle w:val="Heading1"/>
        <w:numPr>
          <w:ilvl w:val="0"/>
          <w:numId w:val="4"/>
        </w:numPr>
        <w:jc w:val="both"/>
      </w:pPr>
      <w:bookmarkStart w:id="6" w:name="_Toc26640269"/>
      <w:r>
        <w:t>Reference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  <w:tblPrChange w:id="7" w:author="Yigit Cay" w:date="2019-12-09T13:37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3005"/>
        <w:gridCol w:w="3005"/>
        <w:gridCol w:w="3006"/>
        <w:tblGridChange w:id="8">
          <w:tblGrid>
            <w:gridCol w:w="3005"/>
            <w:gridCol w:w="3005"/>
            <w:gridCol w:w="3006"/>
          </w:tblGrid>
        </w:tblGridChange>
      </w:tblGrid>
      <w:tr w:rsidR="00D35E2B" w14:paraId="56653C7E" w14:textId="77777777" w:rsidTr="007F3E44">
        <w:tc>
          <w:tcPr>
            <w:tcW w:w="3005" w:type="dxa"/>
            <w:shd w:val="clear" w:color="auto" w:fill="F2F2F2" w:themeFill="background1" w:themeFillShade="F2"/>
            <w:vAlign w:val="center"/>
            <w:tcPrChange w:id="9" w:author="Yigit Cay" w:date="2019-12-09T13:37:00Z">
              <w:tcPr>
                <w:tcW w:w="3005" w:type="dxa"/>
                <w:shd w:val="clear" w:color="auto" w:fill="92D050"/>
                <w:vAlign w:val="center"/>
              </w:tcPr>
            </w:tcPrChange>
          </w:tcPr>
          <w:p w14:paraId="4D33C158" w14:textId="77777777" w:rsidR="00D35E2B" w:rsidRPr="003A382D" w:rsidRDefault="00D35E2B" w:rsidP="00D35E2B">
            <w:pPr>
              <w:jc w:val="center"/>
              <w:rPr>
                <w:b/>
                <w:bCs/>
              </w:rPr>
            </w:pPr>
            <w:r w:rsidRPr="003A382D">
              <w:rPr>
                <w:b/>
                <w:bCs/>
              </w:rPr>
              <w:t>Document number</w:t>
            </w:r>
          </w:p>
        </w:tc>
        <w:tc>
          <w:tcPr>
            <w:tcW w:w="3005" w:type="dxa"/>
            <w:shd w:val="clear" w:color="auto" w:fill="F2F2F2" w:themeFill="background1" w:themeFillShade="F2"/>
            <w:vAlign w:val="center"/>
            <w:tcPrChange w:id="10" w:author="Yigit Cay" w:date="2019-12-09T13:37:00Z">
              <w:tcPr>
                <w:tcW w:w="3005" w:type="dxa"/>
                <w:shd w:val="clear" w:color="auto" w:fill="92D050"/>
                <w:vAlign w:val="center"/>
              </w:tcPr>
            </w:tcPrChange>
          </w:tcPr>
          <w:p w14:paraId="558D2143" w14:textId="77777777" w:rsidR="00D35E2B" w:rsidRPr="003A382D" w:rsidRDefault="00D35E2B" w:rsidP="00D35E2B">
            <w:pPr>
              <w:jc w:val="center"/>
              <w:rPr>
                <w:b/>
                <w:bCs/>
              </w:rPr>
            </w:pPr>
            <w:r w:rsidRPr="003A382D">
              <w:rPr>
                <w:b/>
                <w:bCs/>
              </w:rPr>
              <w:t>Document description</w:t>
            </w:r>
          </w:p>
        </w:tc>
        <w:tc>
          <w:tcPr>
            <w:tcW w:w="3006" w:type="dxa"/>
            <w:shd w:val="clear" w:color="auto" w:fill="F2F2F2" w:themeFill="background1" w:themeFillShade="F2"/>
            <w:vAlign w:val="center"/>
            <w:tcPrChange w:id="11" w:author="Yigit Cay" w:date="2019-12-09T13:37:00Z">
              <w:tcPr>
                <w:tcW w:w="3006" w:type="dxa"/>
                <w:shd w:val="clear" w:color="auto" w:fill="92D050"/>
                <w:vAlign w:val="center"/>
              </w:tcPr>
            </w:tcPrChange>
          </w:tcPr>
          <w:p w14:paraId="2241EE71" w14:textId="77777777" w:rsidR="00D35E2B" w:rsidRPr="003A382D" w:rsidRDefault="00D35E2B" w:rsidP="00D35E2B">
            <w:pPr>
              <w:jc w:val="center"/>
              <w:rPr>
                <w:b/>
                <w:bCs/>
              </w:rPr>
            </w:pPr>
            <w:r w:rsidRPr="003A382D">
              <w:rPr>
                <w:b/>
                <w:bCs/>
              </w:rPr>
              <w:t>Revision level or Release date</w:t>
            </w:r>
          </w:p>
        </w:tc>
      </w:tr>
      <w:tr w:rsidR="007668F2" w14:paraId="27991BCA" w14:textId="77777777" w:rsidTr="00D35E2B">
        <w:tc>
          <w:tcPr>
            <w:tcW w:w="3005" w:type="dxa"/>
            <w:vAlign w:val="center"/>
          </w:tcPr>
          <w:p w14:paraId="12C7AD48" w14:textId="4EC7C713" w:rsidR="007668F2" w:rsidRDefault="007668F2" w:rsidP="00D35E2B">
            <w:r w:rsidRPr="007668F2">
              <w:t>ISO/TC 20/SC 14 N 1004</w:t>
            </w:r>
          </w:p>
        </w:tc>
        <w:tc>
          <w:tcPr>
            <w:tcW w:w="3005" w:type="dxa"/>
            <w:vAlign w:val="center"/>
          </w:tcPr>
          <w:p w14:paraId="2C95AF6E" w14:textId="481A1513" w:rsidR="007668F2" w:rsidRDefault="007668F2" w:rsidP="007668F2">
            <w:pPr>
              <w:jc w:val="both"/>
            </w:pPr>
            <w:r>
              <w:t>Space systems - Design Qualification and Acceptance Tests of Small-scale</w:t>
            </w:r>
          </w:p>
          <w:p w14:paraId="114F5416" w14:textId="0577E475" w:rsidR="007668F2" w:rsidRDefault="007668F2" w:rsidP="007668F2">
            <w:pPr>
              <w:jc w:val="both"/>
            </w:pPr>
            <w:r>
              <w:t>Satellites and Units Seeking Low-cost and Fast-Delivery</w:t>
            </w:r>
          </w:p>
        </w:tc>
        <w:tc>
          <w:tcPr>
            <w:tcW w:w="3006" w:type="dxa"/>
            <w:vAlign w:val="center"/>
          </w:tcPr>
          <w:p w14:paraId="2B599AEC" w14:textId="31422339" w:rsidR="007668F2" w:rsidRDefault="007668F2" w:rsidP="00D35E2B">
            <w:r>
              <w:t>2014/05/05</w:t>
            </w:r>
          </w:p>
        </w:tc>
      </w:tr>
      <w:tr w:rsidR="00D35E2B" w14:paraId="3FAF7709" w14:textId="77777777" w:rsidTr="00D35E2B">
        <w:tc>
          <w:tcPr>
            <w:tcW w:w="3005" w:type="dxa"/>
            <w:vAlign w:val="center"/>
          </w:tcPr>
          <w:p w14:paraId="04CE86A4" w14:textId="77777777" w:rsidR="00D35E2B" w:rsidRDefault="00D35E2B" w:rsidP="00D35E2B">
            <w:r>
              <w:t>BIRDS-4 RAS</w:t>
            </w:r>
          </w:p>
        </w:tc>
        <w:tc>
          <w:tcPr>
            <w:tcW w:w="3005" w:type="dxa"/>
            <w:vAlign w:val="center"/>
          </w:tcPr>
          <w:p w14:paraId="02100564" w14:textId="77777777" w:rsidR="00D35E2B" w:rsidRDefault="00D35E2B" w:rsidP="007668F2">
            <w:pPr>
              <w:jc w:val="both"/>
            </w:pPr>
            <w:r>
              <w:t>BIRDS-4 Project Requirement Allocation Sheet</w:t>
            </w:r>
          </w:p>
        </w:tc>
        <w:tc>
          <w:tcPr>
            <w:tcW w:w="3006" w:type="dxa"/>
            <w:vAlign w:val="center"/>
          </w:tcPr>
          <w:p w14:paraId="3BAB8F91" w14:textId="77777777" w:rsidR="00D35E2B" w:rsidRDefault="00D35E2B" w:rsidP="00D35E2B">
            <w:r>
              <w:t>Version 53 (2019/08/01)</w:t>
            </w:r>
          </w:p>
        </w:tc>
      </w:tr>
    </w:tbl>
    <w:p w14:paraId="5C1DDFDD" w14:textId="77777777" w:rsidR="00D35E2B" w:rsidRDefault="00D35E2B" w:rsidP="003536BF">
      <w:pPr>
        <w:pStyle w:val="Heading1"/>
        <w:numPr>
          <w:ilvl w:val="0"/>
          <w:numId w:val="4"/>
        </w:numPr>
        <w:jc w:val="both"/>
      </w:pPr>
      <w:bookmarkStart w:id="12" w:name="_Toc26640270"/>
      <w:r>
        <w:t>Nomenclature</w:t>
      </w:r>
      <w:bookmarkEnd w:id="12"/>
    </w:p>
    <w:p w14:paraId="01221102" w14:textId="77777777" w:rsidR="00D35E2B" w:rsidRDefault="00D35E2B" w:rsidP="003536BF">
      <w:pPr>
        <w:pStyle w:val="Heading2"/>
        <w:numPr>
          <w:ilvl w:val="1"/>
          <w:numId w:val="4"/>
        </w:numPr>
        <w:jc w:val="both"/>
      </w:pPr>
      <w:bookmarkStart w:id="13" w:name="_Toc26640271"/>
      <w:r>
        <w:t>Acronyms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377EC" w14:paraId="2673A9F0" w14:textId="77777777" w:rsidTr="00C377EC">
        <w:tc>
          <w:tcPr>
            <w:tcW w:w="4508" w:type="dxa"/>
          </w:tcPr>
          <w:p w14:paraId="12F32689" w14:textId="77777777" w:rsidR="00C377EC" w:rsidRDefault="00C377EC" w:rsidP="001F57E5">
            <w:pPr>
              <w:jc w:val="both"/>
            </w:pPr>
            <w:r w:rsidRPr="00C377EC">
              <w:t>ADCS</w:t>
            </w:r>
          </w:p>
        </w:tc>
        <w:tc>
          <w:tcPr>
            <w:tcW w:w="4508" w:type="dxa"/>
          </w:tcPr>
          <w:p w14:paraId="151A2114" w14:textId="77777777" w:rsidR="00C377EC" w:rsidRDefault="00C377EC" w:rsidP="001F57E5">
            <w:pPr>
              <w:jc w:val="both"/>
            </w:pPr>
            <w:r w:rsidRPr="00C377EC">
              <w:t>Attitude Determination and Control System</w:t>
            </w:r>
          </w:p>
        </w:tc>
      </w:tr>
      <w:tr w:rsidR="00C377EC" w14:paraId="79BBD28E" w14:textId="77777777" w:rsidTr="00C377EC">
        <w:tc>
          <w:tcPr>
            <w:tcW w:w="4508" w:type="dxa"/>
          </w:tcPr>
          <w:p w14:paraId="3E4B17B8" w14:textId="77777777" w:rsidR="00C377EC" w:rsidRDefault="00C377EC" w:rsidP="001F57E5">
            <w:pPr>
              <w:jc w:val="both"/>
            </w:pPr>
            <w:r w:rsidRPr="00C377EC">
              <w:t>COM-UHF TRX</w:t>
            </w:r>
          </w:p>
        </w:tc>
        <w:tc>
          <w:tcPr>
            <w:tcW w:w="4508" w:type="dxa"/>
          </w:tcPr>
          <w:p w14:paraId="61D9C086" w14:textId="77777777" w:rsidR="00C377EC" w:rsidRDefault="00C377EC" w:rsidP="001F57E5">
            <w:pPr>
              <w:jc w:val="both"/>
            </w:pPr>
            <w:r w:rsidRPr="00C377EC">
              <w:t>UHF transceiver board</w:t>
            </w:r>
          </w:p>
        </w:tc>
      </w:tr>
      <w:tr w:rsidR="00C377EC" w14:paraId="1D341D9A" w14:textId="77777777" w:rsidTr="00C377EC">
        <w:tc>
          <w:tcPr>
            <w:tcW w:w="4508" w:type="dxa"/>
          </w:tcPr>
          <w:p w14:paraId="358997C9" w14:textId="228750CA" w:rsidR="00C377EC" w:rsidRDefault="001F4F2F" w:rsidP="001F57E5">
            <w:pPr>
              <w:jc w:val="both"/>
            </w:pPr>
            <w:r>
              <w:t>F</w:t>
            </w:r>
            <w:r w:rsidR="00C377EC" w:rsidRPr="00C377EC">
              <w:t>M</w:t>
            </w:r>
          </w:p>
        </w:tc>
        <w:tc>
          <w:tcPr>
            <w:tcW w:w="4508" w:type="dxa"/>
          </w:tcPr>
          <w:p w14:paraId="7A90B9C8" w14:textId="6715CC13" w:rsidR="00C377EC" w:rsidRDefault="001F4F2F" w:rsidP="001F57E5">
            <w:pPr>
              <w:jc w:val="both"/>
            </w:pPr>
            <w:r>
              <w:t>Flight</w:t>
            </w:r>
            <w:r w:rsidR="00C377EC" w:rsidRPr="00C377EC">
              <w:t xml:space="preserve"> Model</w:t>
            </w:r>
          </w:p>
        </w:tc>
      </w:tr>
      <w:tr w:rsidR="00C377EC" w14:paraId="5936D8D4" w14:textId="77777777" w:rsidTr="00C377EC">
        <w:tc>
          <w:tcPr>
            <w:tcW w:w="4508" w:type="dxa"/>
          </w:tcPr>
          <w:p w14:paraId="73605ECE" w14:textId="77777777" w:rsidR="00C377EC" w:rsidRDefault="00C377EC" w:rsidP="001F57E5">
            <w:pPr>
              <w:jc w:val="both"/>
            </w:pPr>
            <w:r w:rsidRPr="00C377EC">
              <w:t>EPS</w:t>
            </w:r>
          </w:p>
        </w:tc>
        <w:tc>
          <w:tcPr>
            <w:tcW w:w="4508" w:type="dxa"/>
          </w:tcPr>
          <w:p w14:paraId="5321F813" w14:textId="1F4EFF95" w:rsidR="00C377EC" w:rsidRDefault="00C377EC" w:rsidP="001F57E5">
            <w:pPr>
              <w:jc w:val="both"/>
            </w:pPr>
            <w:r w:rsidRPr="00C377EC">
              <w:t>Electric</w:t>
            </w:r>
            <w:r w:rsidR="001B14EF">
              <w:t>al</w:t>
            </w:r>
            <w:r w:rsidRPr="00C377EC">
              <w:t xml:space="preserve"> Power Subsystem</w:t>
            </w:r>
          </w:p>
        </w:tc>
      </w:tr>
      <w:tr w:rsidR="00C377EC" w14:paraId="5148876E" w14:textId="77777777" w:rsidTr="00C377EC">
        <w:tc>
          <w:tcPr>
            <w:tcW w:w="4508" w:type="dxa"/>
          </w:tcPr>
          <w:p w14:paraId="28291462" w14:textId="77777777" w:rsidR="00C377EC" w:rsidRDefault="00C377EC" w:rsidP="001F57E5">
            <w:pPr>
              <w:jc w:val="both"/>
            </w:pPr>
            <w:r w:rsidRPr="00C377EC">
              <w:t>FAB</w:t>
            </w:r>
          </w:p>
        </w:tc>
        <w:tc>
          <w:tcPr>
            <w:tcW w:w="4508" w:type="dxa"/>
          </w:tcPr>
          <w:p w14:paraId="4AFFC57F" w14:textId="77777777" w:rsidR="00C377EC" w:rsidRDefault="00C377EC" w:rsidP="001F57E5">
            <w:pPr>
              <w:jc w:val="both"/>
            </w:pPr>
            <w:r w:rsidRPr="00C377EC">
              <w:t>Front Access Board</w:t>
            </w:r>
          </w:p>
        </w:tc>
      </w:tr>
      <w:tr w:rsidR="00C377EC" w14:paraId="06DA51D8" w14:textId="77777777" w:rsidTr="00C377EC">
        <w:tc>
          <w:tcPr>
            <w:tcW w:w="4508" w:type="dxa"/>
          </w:tcPr>
          <w:p w14:paraId="66806F2F" w14:textId="77777777" w:rsidR="00C377EC" w:rsidRDefault="00C377EC" w:rsidP="001F57E5">
            <w:pPr>
              <w:jc w:val="both"/>
            </w:pPr>
            <w:r w:rsidRPr="00C377EC">
              <w:t>GPS</w:t>
            </w:r>
          </w:p>
        </w:tc>
        <w:tc>
          <w:tcPr>
            <w:tcW w:w="4508" w:type="dxa"/>
          </w:tcPr>
          <w:p w14:paraId="68365150" w14:textId="77777777" w:rsidR="00C377EC" w:rsidRDefault="00C377EC" w:rsidP="001F57E5">
            <w:pPr>
              <w:jc w:val="both"/>
            </w:pPr>
            <w:r w:rsidRPr="00C377EC">
              <w:t>Global Positioning System</w:t>
            </w:r>
          </w:p>
        </w:tc>
      </w:tr>
      <w:tr w:rsidR="00C377EC" w14:paraId="2E544CD4" w14:textId="77777777" w:rsidTr="00C377EC">
        <w:tc>
          <w:tcPr>
            <w:tcW w:w="4508" w:type="dxa"/>
          </w:tcPr>
          <w:p w14:paraId="00826E8A" w14:textId="77777777" w:rsidR="00C377EC" w:rsidRDefault="00C377EC" w:rsidP="001F57E5">
            <w:pPr>
              <w:jc w:val="both"/>
            </w:pPr>
            <w:r w:rsidRPr="00C377EC">
              <w:t>GS</w:t>
            </w:r>
          </w:p>
        </w:tc>
        <w:tc>
          <w:tcPr>
            <w:tcW w:w="4508" w:type="dxa"/>
          </w:tcPr>
          <w:p w14:paraId="26D757E9" w14:textId="77777777" w:rsidR="00C377EC" w:rsidRDefault="00C377EC" w:rsidP="001F57E5">
            <w:pPr>
              <w:jc w:val="both"/>
            </w:pPr>
            <w:r w:rsidRPr="00C377EC">
              <w:t>Ground Station</w:t>
            </w:r>
          </w:p>
        </w:tc>
      </w:tr>
      <w:tr w:rsidR="00A572F7" w14:paraId="16ADB476" w14:textId="77777777" w:rsidTr="00C377EC">
        <w:tc>
          <w:tcPr>
            <w:tcW w:w="4508" w:type="dxa"/>
          </w:tcPr>
          <w:p w14:paraId="14FA62C1" w14:textId="43D5F313" w:rsidR="00A572F7" w:rsidRPr="00C377EC" w:rsidRDefault="00A572F7" w:rsidP="001F57E5">
            <w:pPr>
              <w:jc w:val="both"/>
            </w:pPr>
            <w:r>
              <w:t>LN2</w:t>
            </w:r>
          </w:p>
        </w:tc>
        <w:tc>
          <w:tcPr>
            <w:tcW w:w="4508" w:type="dxa"/>
          </w:tcPr>
          <w:p w14:paraId="64AB3218" w14:textId="18924D56" w:rsidR="00A572F7" w:rsidRPr="00C377EC" w:rsidRDefault="00A572F7" w:rsidP="001F57E5">
            <w:pPr>
              <w:jc w:val="both"/>
            </w:pPr>
            <w:r>
              <w:t>Liquid Nitrogen</w:t>
            </w:r>
          </w:p>
        </w:tc>
      </w:tr>
      <w:tr w:rsidR="00350B03" w14:paraId="525DD592" w14:textId="77777777" w:rsidTr="00C377EC">
        <w:tc>
          <w:tcPr>
            <w:tcW w:w="4508" w:type="dxa"/>
          </w:tcPr>
          <w:p w14:paraId="46B37761" w14:textId="1CE63A90" w:rsidR="00350B03" w:rsidRPr="00C377EC" w:rsidRDefault="00350B03" w:rsidP="001F57E5">
            <w:pPr>
              <w:jc w:val="both"/>
            </w:pPr>
            <w:r>
              <w:t>MB1-MB2</w:t>
            </w:r>
          </w:p>
        </w:tc>
        <w:tc>
          <w:tcPr>
            <w:tcW w:w="4508" w:type="dxa"/>
          </w:tcPr>
          <w:p w14:paraId="6DF7B168" w14:textId="14AD4969" w:rsidR="00350B03" w:rsidRPr="00C377EC" w:rsidRDefault="001B14EF" w:rsidP="001F57E5">
            <w:pPr>
              <w:jc w:val="both"/>
            </w:pPr>
            <w:r>
              <w:t>Mission Board 1-</w:t>
            </w:r>
            <w:r w:rsidR="00350B03">
              <w:t>2</w:t>
            </w:r>
          </w:p>
        </w:tc>
      </w:tr>
      <w:tr w:rsidR="00C377EC" w14:paraId="1ED97B36" w14:textId="77777777" w:rsidTr="00C377EC">
        <w:tc>
          <w:tcPr>
            <w:tcW w:w="4508" w:type="dxa"/>
          </w:tcPr>
          <w:p w14:paraId="7AF3331C" w14:textId="77777777" w:rsidR="00C377EC" w:rsidRPr="00C377EC" w:rsidRDefault="00C377EC" w:rsidP="001F57E5">
            <w:pPr>
              <w:jc w:val="both"/>
            </w:pPr>
            <w:r w:rsidRPr="00C377EC">
              <w:t>OBC</w:t>
            </w:r>
          </w:p>
        </w:tc>
        <w:tc>
          <w:tcPr>
            <w:tcW w:w="4508" w:type="dxa"/>
          </w:tcPr>
          <w:p w14:paraId="5EFCAF2F" w14:textId="77777777" w:rsidR="00C377EC" w:rsidRPr="00C377EC" w:rsidRDefault="00C377EC" w:rsidP="001F57E5">
            <w:pPr>
              <w:jc w:val="both"/>
            </w:pPr>
            <w:r w:rsidRPr="00C377EC">
              <w:t>Onboard Computer</w:t>
            </w:r>
          </w:p>
        </w:tc>
      </w:tr>
      <w:tr w:rsidR="00C377EC" w14:paraId="35172C18" w14:textId="77777777" w:rsidTr="00C377EC">
        <w:tc>
          <w:tcPr>
            <w:tcW w:w="4508" w:type="dxa"/>
          </w:tcPr>
          <w:p w14:paraId="185897FE" w14:textId="77777777" w:rsidR="00C377EC" w:rsidRPr="00C377EC" w:rsidRDefault="00C377EC" w:rsidP="001F57E5">
            <w:pPr>
              <w:jc w:val="both"/>
            </w:pPr>
            <w:r w:rsidRPr="00C377EC">
              <w:t>PCB</w:t>
            </w:r>
          </w:p>
        </w:tc>
        <w:tc>
          <w:tcPr>
            <w:tcW w:w="4508" w:type="dxa"/>
          </w:tcPr>
          <w:p w14:paraId="19CBA8CB" w14:textId="77777777" w:rsidR="00C377EC" w:rsidRPr="00C377EC" w:rsidRDefault="00C377EC" w:rsidP="001F57E5">
            <w:pPr>
              <w:jc w:val="both"/>
            </w:pPr>
            <w:r w:rsidRPr="00C377EC">
              <w:t>Printed Circuit Board</w:t>
            </w:r>
          </w:p>
        </w:tc>
      </w:tr>
      <w:tr w:rsidR="00C377EC" w14:paraId="4CA0E4E5" w14:textId="77777777" w:rsidTr="00C377EC">
        <w:tc>
          <w:tcPr>
            <w:tcW w:w="4508" w:type="dxa"/>
          </w:tcPr>
          <w:p w14:paraId="55035EF9" w14:textId="77777777" w:rsidR="00C377EC" w:rsidRPr="00C377EC" w:rsidRDefault="00C377EC" w:rsidP="001F57E5">
            <w:pPr>
              <w:jc w:val="both"/>
            </w:pPr>
            <w:r w:rsidRPr="00C377EC">
              <w:t>RAB</w:t>
            </w:r>
          </w:p>
        </w:tc>
        <w:tc>
          <w:tcPr>
            <w:tcW w:w="4508" w:type="dxa"/>
          </w:tcPr>
          <w:p w14:paraId="7D5F5084" w14:textId="77777777" w:rsidR="00C377EC" w:rsidRPr="00C377EC" w:rsidRDefault="00C377EC" w:rsidP="001F57E5">
            <w:pPr>
              <w:jc w:val="both"/>
            </w:pPr>
            <w:r w:rsidRPr="00C377EC">
              <w:t>Rear Access Board</w:t>
            </w:r>
          </w:p>
        </w:tc>
      </w:tr>
      <w:tr w:rsidR="00C377EC" w14:paraId="261C60BF" w14:textId="77777777" w:rsidTr="00C377EC">
        <w:tc>
          <w:tcPr>
            <w:tcW w:w="4508" w:type="dxa"/>
          </w:tcPr>
          <w:p w14:paraId="5379F24B" w14:textId="77777777" w:rsidR="00C377EC" w:rsidRPr="00C377EC" w:rsidRDefault="00C377EC" w:rsidP="001F57E5">
            <w:pPr>
              <w:jc w:val="both"/>
            </w:pPr>
            <w:r w:rsidRPr="00C377EC">
              <w:t>RBF</w:t>
            </w:r>
          </w:p>
        </w:tc>
        <w:tc>
          <w:tcPr>
            <w:tcW w:w="4508" w:type="dxa"/>
          </w:tcPr>
          <w:p w14:paraId="0850FD91" w14:textId="77777777" w:rsidR="00C377EC" w:rsidRPr="00C377EC" w:rsidRDefault="00C377EC" w:rsidP="001F57E5">
            <w:pPr>
              <w:jc w:val="both"/>
            </w:pPr>
            <w:r w:rsidRPr="00C377EC">
              <w:t>Remove-Before-Flight</w:t>
            </w:r>
          </w:p>
        </w:tc>
      </w:tr>
      <w:tr w:rsidR="00C377EC" w14:paraId="081E8152" w14:textId="77777777" w:rsidTr="00C377EC">
        <w:tc>
          <w:tcPr>
            <w:tcW w:w="4508" w:type="dxa"/>
          </w:tcPr>
          <w:p w14:paraId="29B8344A" w14:textId="77777777" w:rsidR="00C377EC" w:rsidRPr="00C377EC" w:rsidRDefault="00C377EC" w:rsidP="001F57E5">
            <w:pPr>
              <w:jc w:val="both"/>
            </w:pPr>
            <w:r w:rsidRPr="00C377EC">
              <w:t>SP</w:t>
            </w:r>
          </w:p>
        </w:tc>
        <w:tc>
          <w:tcPr>
            <w:tcW w:w="4508" w:type="dxa"/>
          </w:tcPr>
          <w:p w14:paraId="1ABAB781" w14:textId="77777777" w:rsidR="00C377EC" w:rsidRPr="00C377EC" w:rsidRDefault="00C377EC" w:rsidP="001F57E5">
            <w:pPr>
              <w:jc w:val="both"/>
            </w:pPr>
            <w:r w:rsidRPr="00C377EC">
              <w:t>Solar Panel</w:t>
            </w:r>
          </w:p>
        </w:tc>
      </w:tr>
      <w:tr w:rsidR="00C377EC" w14:paraId="510A4ED3" w14:textId="77777777" w:rsidTr="00C377EC">
        <w:tc>
          <w:tcPr>
            <w:tcW w:w="4508" w:type="dxa"/>
          </w:tcPr>
          <w:p w14:paraId="1553D5C6" w14:textId="77777777" w:rsidR="00C377EC" w:rsidRPr="00C377EC" w:rsidRDefault="00C377EC" w:rsidP="001F57E5">
            <w:pPr>
              <w:jc w:val="both"/>
            </w:pPr>
            <w:r w:rsidRPr="00C377EC">
              <w:lastRenderedPageBreak/>
              <w:t>TC</w:t>
            </w:r>
          </w:p>
        </w:tc>
        <w:tc>
          <w:tcPr>
            <w:tcW w:w="4508" w:type="dxa"/>
          </w:tcPr>
          <w:p w14:paraId="4C3CBC22" w14:textId="77777777" w:rsidR="00C377EC" w:rsidRPr="00C377EC" w:rsidRDefault="00C377EC" w:rsidP="001F57E5">
            <w:pPr>
              <w:jc w:val="both"/>
            </w:pPr>
            <w:r w:rsidRPr="00C377EC">
              <w:t>Thermocouple</w:t>
            </w:r>
          </w:p>
        </w:tc>
      </w:tr>
      <w:tr w:rsidR="00C377EC" w14:paraId="56874792" w14:textId="77777777" w:rsidTr="00C377EC">
        <w:tc>
          <w:tcPr>
            <w:tcW w:w="4508" w:type="dxa"/>
          </w:tcPr>
          <w:p w14:paraId="137ED2C4" w14:textId="77777777" w:rsidR="00C377EC" w:rsidRPr="00C377EC" w:rsidRDefault="00C377EC" w:rsidP="001F57E5">
            <w:pPr>
              <w:jc w:val="both"/>
            </w:pPr>
            <w:r w:rsidRPr="00C377EC">
              <w:t>TVT</w:t>
            </w:r>
          </w:p>
        </w:tc>
        <w:tc>
          <w:tcPr>
            <w:tcW w:w="4508" w:type="dxa"/>
          </w:tcPr>
          <w:p w14:paraId="03686214" w14:textId="77777777" w:rsidR="00C377EC" w:rsidRPr="00C377EC" w:rsidRDefault="00C377EC" w:rsidP="001F57E5">
            <w:pPr>
              <w:jc w:val="both"/>
            </w:pPr>
            <w:r w:rsidRPr="00C377EC">
              <w:t>Thermal Vacuum Test</w:t>
            </w:r>
          </w:p>
        </w:tc>
      </w:tr>
    </w:tbl>
    <w:p w14:paraId="687F8998" w14:textId="77777777" w:rsidR="00D35E2B" w:rsidRDefault="00C377EC" w:rsidP="003536BF">
      <w:pPr>
        <w:pStyle w:val="Heading2"/>
        <w:numPr>
          <w:ilvl w:val="1"/>
          <w:numId w:val="4"/>
        </w:numPr>
        <w:jc w:val="both"/>
      </w:pPr>
      <w:bookmarkStart w:id="14" w:name="_Toc26640272"/>
      <w:r>
        <w:t>Symbols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A382D" w14:paraId="388D8082" w14:textId="77777777" w:rsidTr="003A382D">
        <w:tc>
          <w:tcPr>
            <w:tcW w:w="4508" w:type="dxa"/>
          </w:tcPr>
          <w:p w14:paraId="7FCE8D51" w14:textId="77777777" w:rsidR="003A382D" w:rsidRDefault="003A382D" w:rsidP="001F57E5">
            <w:pPr>
              <w:jc w:val="both"/>
            </w:pPr>
            <w:r w:rsidRPr="003A382D">
              <w:t>°C</w:t>
            </w:r>
          </w:p>
        </w:tc>
        <w:tc>
          <w:tcPr>
            <w:tcW w:w="4508" w:type="dxa"/>
          </w:tcPr>
          <w:p w14:paraId="32105B5B" w14:textId="77777777" w:rsidR="003A382D" w:rsidRDefault="003A382D" w:rsidP="001F57E5">
            <w:pPr>
              <w:jc w:val="both"/>
            </w:pPr>
            <w:r w:rsidRPr="003A382D">
              <w:t>Degree Celsius</w:t>
            </w:r>
          </w:p>
        </w:tc>
      </w:tr>
      <w:tr w:rsidR="003A382D" w14:paraId="277F0846" w14:textId="77777777" w:rsidTr="003A382D">
        <w:tc>
          <w:tcPr>
            <w:tcW w:w="4508" w:type="dxa"/>
          </w:tcPr>
          <w:p w14:paraId="2787DBE3" w14:textId="77777777" w:rsidR="003A382D" w:rsidRDefault="003A382D" w:rsidP="001F57E5">
            <w:pPr>
              <w:jc w:val="both"/>
            </w:pPr>
            <w:r w:rsidRPr="003A382D">
              <w:t>Ω</w:t>
            </w:r>
          </w:p>
        </w:tc>
        <w:tc>
          <w:tcPr>
            <w:tcW w:w="4508" w:type="dxa"/>
          </w:tcPr>
          <w:p w14:paraId="220B5315" w14:textId="77777777" w:rsidR="003A382D" w:rsidRDefault="003A382D" w:rsidP="001F57E5">
            <w:pPr>
              <w:jc w:val="both"/>
            </w:pPr>
            <w:r w:rsidRPr="003A382D">
              <w:t>Ohm (resistance value)</w:t>
            </w:r>
          </w:p>
        </w:tc>
      </w:tr>
      <w:tr w:rsidR="003A382D" w14:paraId="157C7A3B" w14:textId="77777777" w:rsidTr="003A382D">
        <w:tc>
          <w:tcPr>
            <w:tcW w:w="4508" w:type="dxa"/>
          </w:tcPr>
          <w:p w14:paraId="4F6D2F62" w14:textId="77777777" w:rsidR="003A382D" w:rsidRDefault="003A382D" w:rsidP="001F57E5">
            <w:pPr>
              <w:jc w:val="both"/>
            </w:pPr>
            <w:r>
              <w:t>W</w:t>
            </w:r>
          </w:p>
        </w:tc>
        <w:tc>
          <w:tcPr>
            <w:tcW w:w="4508" w:type="dxa"/>
          </w:tcPr>
          <w:p w14:paraId="2ABFA728" w14:textId="77777777" w:rsidR="003A382D" w:rsidRDefault="003A382D" w:rsidP="001F57E5">
            <w:pPr>
              <w:jc w:val="both"/>
            </w:pPr>
            <w:r>
              <w:t>Watt</w:t>
            </w:r>
          </w:p>
        </w:tc>
      </w:tr>
      <w:tr w:rsidR="003A382D" w14:paraId="312CCBB8" w14:textId="77777777" w:rsidTr="003A382D">
        <w:tc>
          <w:tcPr>
            <w:tcW w:w="4508" w:type="dxa"/>
          </w:tcPr>
          <w:p w14:paraId="6369F4F6" w14:textId="77777777" w:rsidR="003A382D" w:rsidRDefault="003A382D" w:rsidP="001F57E5">
            <w:pPr>
              <w:jc w:val="both"/>
            </w:pPr>
            <w:r>
              <w:t>Pa</w:t>
            </w:r>
          </w:p>
        </w:tc>
        <w:tc>
          <w:tcPr>
            <w:tcW w:w="4508" w:type="dxa"/>
          </w:tcPr>
          <w:p w14:paraId="72E75ECD" w14:textId="77777777" w:rsidR="003A382D" w:rsidRDefault="003A382D" w:rsidP="001F57E5">
            <w:pPr>
              <w:jc w:val="both"/>
            </w:pPr>
            <w:r>
              <w:t>Pascal</w:t>
            </w:r>
          </w:p>
        </w:tc>
      </w:tr>
    </w:tbl>
    <w:p w14:paraId="1E902564" w14:textId="77777777" w:rsidR="00D35E2B" w:rsidRDefault="00D35E2B" w:rsidP="003536BF">
      <w:pPr>
        <w:jc w:val="both"/>
      </w:pPr>
    </w:p>
    <w:p w14:paraId="1AF7351D" w14:textId="77777777" w:rsidR="00D35E2B" w:rsidRDefault="003A382D" w:rsidP="003536BF">
      <w:pPr>
        <w:pStyle w:val="Heading1"/>
        <w:numPr>
          <w:ilvl w:val="0"/>
          <w:numId w:val="4"/>
        </w:numPr>
        <w:jc w:val="both"/>
      </w:pPr>
      <w:bookmarkStart w:id="15" w:name="_Toc26640273"/>
      <w:r>
        <w:t>Test Purpose</w:t>
      </w:r>
      <w:bookmarkEnd w:id="15"/>
    </w:p>
    <w:p w14:paraId="18BD4D77" w14:textId="77777777" w:rsidR="00D35E2B" w:rsidRDefault="003A382D" w:rsidP="003536BF">
      <w:pPr>
        <w:pStyle w:val="Heading2"/>
        <w:numPr>
          <w:ilvl w:val="1"/>
          <w:numId w:val="4"/>
        </w:numPr>
        <w:jc w:val="both"/>
      </w:pPr>
      <w:bookmarkStart w:id="16" w:name="_Toc26640274"/>
      <w:r>
        <w:t>Overall test purpose</w:t>
      </w:r>
      <w:bookmarkEnd w:id="16"/>
    </w:p>
    <w:p w14:paraId="31517CFD" w14:textId="77777777" w:rsidR="003A382D" w:rsidRDefault="003A382D" w:rsidP="003536BF">
      <w:pPr>
        <w:pStyle w:val="ListParagraph"/>
        <w:numPr>
          <w:ilvl w:val="0"/>
          <w:numId w:val="8"/>
        </w:numPr>
        <w:jc w:val="both"/>
      </w:pPr>
      <w:r>
        <w:t>Measure temperatures at different satellite points under extreme hot and cold conditions.</w:t>
      </w:r>
    </w:p>
    <w:p w14:paraId="20FFC86F" w14:textId="42DA4714" w:rsidR="00CC15DD" w:rsidRDefault="003A382D" w:rsidP="004A08DC">
      <w:pPr>
        <w:pStyle w:val="ListParagraph"/>
        <w:numPr>
          <w:ilvl w:val="0"/>
          <w:numId w:val="8"/>
        </w:numPr>
        <w:jc w:val="both"/>
      </w:pPr>
      <w:r>
        <w:t>Check functionality and operation of the satellite under defined temperature range (extreme hot, extreme cold and middle temperature conditions).</w:t>
      </w:r>
    </w:p>
    <w:p w14:paraId="0E816F5D" w14:textId="77777777" w:rsidR="00D35E2B" w:rsidRDefault="003A382D" w:rsidP="003536BF">
      <w:pPr>
        <w:pStyle w:val="ListParagraph"/>
        <w:numPr>
          <w:ilvl w:val="0"/>
          <w:numId w:val="8"/>
        </w:numPr>
        <w:jc w:val="both"/>
      </w:pPr>
      <w:r>
        <w:t>Check operation of battery heater and thermal monitors under defined temperature range.</w:t>
      </w:r>
    </w:p>
    <w:p w14:paraId="169A0639" w14:textId="2DA0D949" w:rsidR="00D35E2B" w:rsidRDefault="003A382D" w:rsidP="003536BF">
      <w:pPr>
        <w:pStyle w:val="Heading2"/>
        <w:numPr>
          <w:ilvl w:val="1"/>
          <w:numId w:val="4"/>
        </w:numPr>
        <w:jc w:val="both"/>
      </w:pPr>
      <w:bookmarkStart w:id="17" w:name="_Toc26640275"/>
      <w:r>
        <w:t>Corresponding Requirements from RAS</w:t>
      </w:r>
      <w:bookmarkEnd w:id="17"/>
    </w:p>
    <w:p w14:paraId="28E7C783" w14:textId="15EDF5BE" w:rsidR="006B0FBF" w:rsidRDefault="006B0FBF" w:rsidP="006B0FBF">
      <w:pPr>
        <w:pStyle w:val="Caption"/>
        <w:jc w:val="center"/>
      </w:pPr>
      <w:r>
        <w:t xml:space="preserve">Table </w:t>
      </w:r>
      <w:ins w:id="18" w:author="Yigit Cay" w:date="2019-12-09T13:11:00Z">
        <w:r w:rsidR="00EB7642">
          <w:fldChar w:fldCharType="begin"/>
        </w:r>
        <w:r w:rsidR="00EB7642">
          <w:instrText xml:space="preserve"> STYLEREF 1 \s </w:instrText>
        </w:r>
      </w:ins>
      <w:r w:rsidR="00EB7642">
        <w:fldChar w:fldCharType="separate"/>
      </w:r>
      <w:r w:rsidR="00EB7642">
        <w:rPr>
          <w:noProof/>
        </w:rPr>
        <w:t>4</w:t>
      </w:r>
      <w:ins w:id="19" w:author="Yigit Cay" w:date="2019-12-09T13:11:00Z">
        <w:r w:rsidR="00EB7642">
          <w:fldChar w:fldCharType="end"/>
        </w:r>
        <w:r w:rsidR="00EB7642">
          <w:t>.</w:t>
        </w:r>
        <w:r w:rsidR="00EB7642">
          <w:fldChar w:fldCharType="begin"/>
        </w:r>
        <w:r w:rsidR="00EB7642">
          <w:instrText xml:space="preserve"> SEQ Table \* ARABIC \s 1 </w:instrText>
        </w:r>
      </w:ins>
      <w:r w:rsidR="00EB7642">
        <w:fldChar w:fldCharType="separate"/>
      </w:r>
      <w:ins w:id="20" w:author="Yigit Cay" w:date="2019-12-09T13:11:00Z">
        <w:r w:rsidR="00EB7642">
          <w:rPr>
            <w:noProof/>
          </w:rPr>
          <w:t>1</w:t>
        </w:r>
        <w:r w:rsidR="00EB7642">
          <w:fldChar w:fldCharType="end"/>
        </w:r>
      </w:ins>
      <w:del w:id="21" w:author="Yigit Cay" w:date="2019-12-09T13:11:00Z">
        <w:r w:rsidR="006A7531" w:rsidDel="00EB7642">
          <w:fldChar w:fldCharType="begin"/>
        </w:r>
        <w:r w:rsidR="006A7531" w:rsidDel="00EB7642">
          <w:delInstrText xml:space="preserve"> SEQ Table \* ARABIC </w:delInstrText>
        </w:r>
        <w:r w:rsidR="006A7531" w:rsidDel="00EB7642">
          <w:fldChar w:fldCharType="separate"/>
        </w:r>
        <w:r w:rsidR="00B36868" w:rsidDel="00EB7642">
          <w:rPr>
            <w:noProof/>
          </w:rPr>
          <w:delText>1</w:delText>
        </w:r>
        <w:r w:rsidR="006A7531" w:rsidDel="00EB7642">
          <w:rPr>
            <w:noProof/>
          </w:rPr>
          <w:fldChar w:fldCharType="end"/>
        </w:r>
      </w:del>
      <w:r w:rsidRPr="006B0FBF">
        <w:t xml:space="preserve"> Requirements from RAS to be satisfied by the test</w:t>
      </w:r>
    </w:p>
    <w:tbl>
      <w:tblPr>
        <w:tblStyle w:val="TableGrid"/>
        <w:tblW w:w="5000" w:type="pct"/>
        <w:tblLook w:val="04A0" w:firstRow="1" w:lastRow="0" w:firstColumn="1" w:lastColumn="0" w:noHBand="0" w:noVBand="1"/>
        <w:tblPrChange w:id="22" w:author="Yigit Cay" w:date="2019-12-09T13:37:00Z">
          <w:tblPr>
            <w:tblStyle w:val="TableGrid"/>
            <w:tblW w:w="5000" w:type="pct"/>
            <w:tblLook w:val="04A0" w:firstRow="1" w:lastRow="0" w:firstColumn="1" w:lastColumn="0" w:noHBand="0" w:noVBand="1"/>
          </w:tblPr>
        </w:tblPrChange>
      </w:tblPr>
      <w:tblGrid>
        <w:gridCol w:w="2387"/>
        <w:gridCol w:w="6629"/>
        <w:tblGridChange w:id="23">
          <w:tblGrid>
            <w:gridCol w:w="2387"/>
            <w:gridCol w:w="6629"/>
          </w:tblGrid>
        </w:tblGridChange>
      </w:tblGrid>
      <w:tr w:rsidR="003A382D" w14:paraId="3BCE81FE" w14:textId="77777777" w:rsidTr="007F3E44">
        <w:tc>
          <w:tcPr>
            <w:tcW w:w="1324" w:type="pct"/>
            <w:shd w:val="clear" w:color="auto" w:fill="F2F2F2" w:themeFill="background1" w:themeFillShade="F2"/>
            <w:vAlign w:val="center"/>
            <w:tcPrChange w:id="24" w:author="Yigit Cay" w:date="2019-12-09T13:37:00Z">
              <w:tcPr>
                <w:tcW w:w="1324" w:type="pct"/>
                <w:shd w:val="clear" w:color="auto" w:fill="92D050"/>
                <w:vAlign w:val="center"/>
              </w:tcPr>
            </w:tcPrChange>
          </w:tcPr>
          <w:p w14:paraId="2DED7E77" w14:textId="12B57ACA" w:rsidR="003A382D" w:rsidRPr="003A382D" w:rsidRDefault="003A382D" w:rsidP="003A382D">
            <w:pPr>
              <w:jc w:val="center"/>
              <w:rPr>
                <w:b/>
                <w:bCs/>
              </w:rPr>
            </w:pPr>
            <w:r w:rsidRPr="003A382D">
              <w:rPr>
                <w:b/>
                <w:bCs/>
              </w:rPr>
              <w:t xml:space="preserve">Requirement </w:t>
            </w:r>
            <w:r w:rsidR="00130E28">
              <w:rPr>
                <w:b/>
                <w:bCs/>
              </w:rPr>
              <w:t xml:space="preserve">ID </w:t>
            </w:r>
            <w:r w:rsidRPr="003A382D">
              <w:rPr>
                <w:b/>
                <w:bCs/>
              </w:rPr>
              <w:t>Number</w:t>
            </w:r>
          </w:p>
          <w:p w14:paraId="0B197932" w14:textId="77777777" w:rsidR="003A382D" w:rsidRPr="003A382D" w:rsidRDefault="003A382D" w:rsidP="003A382D">
            <w:pPr>
              <w:jc w:val="center"/>
              <w:rPr>
                <w:b/>
                <w:bCs/>
              </w:rPr>
            </w:pPr>
            <w:r w:rsidRPr="003A382D">
              <w:rPr>
                <w:b/>
                <w:bCs/>
              </w:rPr>
              <w:t>(from RAS)</w:t>
            </w:r>
          </w:p>
        </w:tc>
        <w:tc>
          <w:tcPr>
            <w:tcW w:w="3676" w:type="pct"/>
            <w:shd w:val="clear" w:color="auto" w:fill="F2F2F2" w:themeFill="background1" w:themeFillShade="F2"/>
            <w:vAlign w:val="center"/>
            <w:tcPrChange w:id="25" w:author="Yigit Cay" w:date="2019-12-09T13:37:00Z">
              <w:tcPr>
                <w:tcW w:w="3676" w:type="pct"/>
                <w:shd w:val="clear" w:color="auto" w:fill="92D050"/>
                <w:vAlign w:val="center"/>
              </w:tcPr>
            </w:tcPrChange>
          </w:tcPr>
          <w:p w14:paraId="6B4B1E18" w14:textId="77777777" w:rsidR="003A382D" w:rsidRPr="003A382D" w:rsidRDefault="003A382D" w:rsidP="003A382D">
            <w:pPr>
              <w:jc w:val="center"/>
              <w:rPr>
                <w:b/>
                <w:bCs/>
              </w:rPr>
            </w:pPr>
            <w:r w:rsidRPr="003A382D">
              <w:rPr>
                <w:b/>
                <w:bCs/>
              </w:rPr>
              <w:t>Requirement Description</w:t>
            </w:r>
          </w:p>
        </w:tc>
      </w:tr>
      <w:tr w:rsidR="003A382D" w14:paraId="081AEEAD" w14:textId="77777777" w:rsidTr="00CE01A7">
        <w:tc>
          <w:tcPr>
            <w:tcW w:w="1324" w:type="pct"/>
            <w:vAlign w:val="center"/>
          </w:tcPr>
          <w:p w14:paraId="7C5DD01A" w14:textId="516CC7BF" w:rsidR="003A382D" w:rsidRPr="00CE01A7" w:rsidRDefault="00B362A1" w:rsidP="00CE01A7">
            <w:pPr>
              <w:jc w:val="center"/>
              <w:rPr>
                <w:b/>
              </w:rPr>
            </w:pPr>
            <w:r w:rsidRPr="00CE01A7">
              <w:rPr>
                <w:b/>
              </w:rPr>
              <w:t>DR 2.1.1</w:t>
            </w:r>
          </w:p>
        </w:tc>
        <w:tc>
          <w:tcPr>
            <w:tcW w:w="3676" w:type="pct"/>
            <w:vAlign w:val="center"/>
          </w:tcPr>
          <w:p w14:paraId="360565B0" w14:textId="7F1ED0D2" w:rsidR="003A382D" w:rsidRDefault="00B362A1" w:rsidP="003A382D">
            <w:r w:rsidRPr="00B362A1">
              <w:t xml:space="preserve">Internal allowable BIRDS-4 temperature range shall be -15  to </w:t>
            </w:r>
            <w:r w:rsidR="00DC31C8">
              <w:t>+</w:t>
            </w:r>
            <w:r w:rsidRPr="00B362A1">
              <w:t xml:space="preserve">50 </w:t>
            </w:r>
            <w:proofErr w:type="spellStart"/>
            <w:r w:rsidRPr="00B362A1">
              <w:t>deg</w:t>
            </w:r>
            <w:proofErr w:type="spellEnd"/>
            <w:r w:rsidRPr="00B362A1">
              <w:t xml:space="preserve"> Celsius.</w:t>
            </w:r>
          </w:p>
        </w:tc>
      </w:tr>
      <w:tr w:rsidR="003A382D" w14:paraId="07A49409" w14:textId="77777777" w:rsidTr="00CE01A7">
        <w:tc>
          <w:tcPr>
            <w:tcW w:w="1324" w:type="pct"/>
            <w:vAlign w:val="center"/>
          </w:tcPr>
          <w:p w14:paraId="0C431F3E" w14:textId="14DC0498" w:rsidR="003A382D" w:rsidRPr="00CE01A7" w:rsidRDefault="00B362A1" w:rsidP="00CE01A7">
            <w:pPr>
              <w:jc w:val="center"/>
              <w:rPr>
                <w:b/>
              </w:rPr>
            </w:pPr>
            <w:r w:rsidRPr="00CE01A7">
              <w:rPr>
                <w:b/>
              </w:rPr>
              <w:t>DR 2.1.2</w:t>
            </w:r>
          </w:p>
        </w:tc>
        <w:tc>
          <w:tcPr>
            <w:tcW w:w="3676" w:type="pct"/>
            <w:vAlign w:val="center"/>
          </w:tcPr>
          <w:p w14:paraId="06125070" w14:textId="40A7D257" w:rsidR="003A382D" w:rsidRDefault="00B362A1" w:rsidP="003A382D">
            <w:r w:rsidRPr="00B362A1">
              <w:t xml:space="preserve">External allowable BIRDS-4 temperature range shall be from -20 to +55 </w:t>
            </w:r>
            <w:proofErr w:type="spellStart"/>
            <w:r w:rsidRPr="00B362A1">
              <w:t>deg</w:t>
            </w:r>
            <w:proofErr w:type="spellEnd"/>
            <w:r w:rsidRPr="00B362A1">
              <w:t xml:space="preserve"> Celsius.</w:t>
            </w:r>
          </w:p>
        </w:tc>
      </w:tr>
      <w:tr w:rsidR="003A382D" w14:paraId="62CFADB6" w14:textId="77777777" w:rsidTr="00CE01A7">
        <w:tc>
          <w:tcPr>
            <w:tcW w:w="1324" w:type="pct"/>
            <w:vAlign w:val="center"/>
          </w:tcPr>
          <w:p w14:paraId="4FCFCB5A" w14:textId="68CF94A5" w:rsidR="003A382D" w:rsidRPr="00CE01A7" w:rsidRDefault="00B362A1" w:rsidP="00CE01A7">
            <w:pPr>
              <w:jc w:val="center"/>
              <w:rPr>
                <w:b/>
              </w:rPr>
            </w:pPr>
            <w:r w:rsidRPr="00CE01A7">
              <w:rPr>
                <w:b/>
              </w:rPr>
              <w:t>DR 3.1.1</w:t>
            </w:r>
          </w:p>
        </w:tc>
        <w:tc>
          <w:tcPr>
            <w:tcW w:w="3676" w:type="pct"/>
            <w:vAlign w:val="center"/>
          </w:tcPr>
          <w:p w14:paraId="71B90A5E" w14:textId="30F3399E" w:rsidR="003A382D" w:rsidRDefault="00B362A1" w:rsidP="003A382D">
            <w:r w:rsidRPr="00B362A1">
              <w:t>Temperature of the battery shall be monitored.</w:t>
            </w:r>
          </w:p>
        </w:tc>
      </w:tr>
      <w:tr w:rsidR="003A382D" w14:paraId="50621275" w14:textId="77777777" w:rsidTr="00CE01A7">
        <w:tc>
          <w:tcPr>
            <w:tcW w:w="1324" w:type="pct"/>
            <w:vAlign w:val="center"/>
          </w:tcPr>
          <w:p w14:paraId="5447F8CE" w14:textId="0F7C555B" w:rsidR="003A382D" w:rsidRPr="00CE01A7" w:rsidRDefault="00B362A1" w:rsidP="00CE01A7">
            <w:pPr>
              <w:jc w:val="center"/>
              <w:rPr>
                <w:b/>
              </w:rPr>
            </w:pPr>
            <w:r w:rsidRPr="00CE01A7">
              <w:rPr>
                <w:b/>
              </w:rPr>
              <w:t>DR 3.1.2</w:t>
            </w:r>
          </w:p>
        </w:tc>
        <w:tc>
          <w:tcPr>
            <w:tcW w:w="3676" w:type="pct"/>
            <w:vAlign w:val="center"/>
          </w:tcPr>
          <w:p w14:paraId="6820E0EF" w14:textId="0D590736" w:rsidR="003A382D" w:rsidRDefault="00B362A1" w:rsidP="003A382D">
            <w:r w:rsidRPr="00B362A1">
              <w:t>Internal boards shall provide temperature data.</w:t>
            </w:r>
          </w:p>
        </w:tc>
      </w:tr>
      <w:tr w:rsidR="003A382D" w14:paraId="198AD603" w14:textId="77777777" w:rsidTr="00CE01A7">
        <w:tc>
          <w:tcPr>
            <w:tcW w:w="1324" w:type="pct"/>
            <w:vAlign w:val="center"/>
          </w:tcPr>
          <w:p w14:paraId="5D6ADFFA" w14:textId="7B4BD646" w:rsidR="003A382D" w:rsidRPr="00CE01A7" w:rsidRDefault="00B362A1" w:rsidP="00CE01A7">
            <w:pPr>
              <w:jc w:val="center"/>
              <w:rPr>
                <w:b/>
              </w:rPr>
            </w:pPr>
            <w:r w:rsidRPr="00CE01A7">
              <w:rPr>
                <w:b/>
              </w:rPr>
              <w:t>DR 3.1.3</w:t>
            </w:r>
          </w:p>
        </w:tc>
        <w:tc>
          <w:tcPr>
            <w:tcW w:w="3676" w:type="pct"/>
            <w:vAlign w:val="center"/>
          </w:tcPr>
          <w:p w14:paraId="681F72FA" w14:textId="518CA89A" w:rsidR="003A382D" w:rsidRDefault="00B362A1" w:rsidP="003A382D">
            <w:r w:rsidRPr="00B362A1">
              <w:t>Reaction wheel shall not overrun to limit its temperature.</w:t>
            </w:r>
          </w:p>
        </w:tc>
      </w:tr>
    </w:tbl>
    <w:p w14:paraId="3A06DFF1" w14:textId="77777777" w:rsidR="003A382D" w:rsidRDefault="003A382D" w:rsidP="003536BF">
      <w:pPr>
        <w:jc w:val="both"/>
      </w:pPr>
    </w:p>
    <w:p w14:paraId="34C9EABB" w14:textId="232DFC7F" w:rsidR="003A382D" w:rsidRDefault="004B1A1B" w:rsidP="003536BF">
      <w:pPr>
        <w:pStyle w:val="Heading1"/>
        <w:numPr>
          <w:ilvl w:val="0"/>
          <w:numId w:val="4"/>
        </w:numPr>
        <w:jc w:val="both"/>
      </w:pPr>
      <w:bookmarkStart w:id="26" w:name="_Toc26640276"/>
      <w:r>
        <w:t>Test Description</w:t>
      </w:r>
      <w:bookmarkEnd w:id="26"/>
    </w:p>
    <w:p w14:paraId="363C6429" w14:textId="48E13314" w:rsidR="004B1A1B" w:rsidRDefault="004B1A1B" w:rsidP="003536BF">
      <w:pPr>
        <w:pStyle w:val="Heading2"/>
        <w:numPr>
          <w:ilvl w:val="1"/>
          <w:numId w:val="4"/>
        </w:numPr>
        <w:jc w:val="both"/>
      </w:pPr>
      <w:bookmarkStart w:id="27" w:name="_Toc26640277"/>
      <w:r>
        <w:t>Test Place and Time</w:t>
      </w:r>
      <w:bookmarkEnd w:id="27"/>
    </w:p>
    <w:p w14:paraId="413EDB08" w14:textId="69D99419" w:rsidR="003A382D" w:rsidRDefault="004B1A1B" w:rsidP="003536BF">
      <w:pPr>
        <w:pStyle w:val="Heading3"/>
        <w:numPr>
          <w:ilvl w:val="2"/>
          <w:numId w:val="4"/>
        </w:numPr>
        <w:jc w:val="both"/>
      </w:pPr>
      <w:bookmarkStart w:id="28" w:name="_Toc26640278"/>
      <w:r>
        <w:t>Test Date</w:t>
      </w:r>
      <w:bookmarkEnd w:id="28"/>
    </w:p>
    <w:p w14:paraId="45001481" w14:textId="15FE4684" w:rsidR="00A93539" w:rsidRDefault="004B1A1B" w:rsidP="003536BF">
      <w:pPr>
        <w:jc w:val="both"/>
      </w:pPr>
      <w:r>
        <w:t xml:space="preserve">The </w:t>
      </w:r>
      <w:r w:rsidR="00A93539">
        <w:t>T</w:t>
      </w:r>
      <w:r>
        <w:t xml:space="preserve">hermal </w:t>
      </w:r>
      <w:r w:rsidR="00A93539">
        <w:t>V</w:t>
      </w:r>
      <w:r>
        <w:t xml:space="preserve">acuum </w:t>
      </w:r>
      <w:r w:rsidR="00A93539">
        <w:t>T</w:t>
      </w:r>
      <w:r>
        <w:t xml:space="preserve">est will be conducted </w:t>
      </w:r>
      <w:r w:rsidR="00A93539">
        <w:t>by the next schedule:</w:t>
      </w:r>
    </w:p>
    <w:tbl>
      <w:tblPr>
        <w:tblStyle w:val="TableGrid"/>
        <w:tblW w:w="0" w:type="auto"/>
        <w:tblLook w:val="04A0" w:firstRow="1" w:lastRow="0" w:firstColumn="1" w:lastColumn="0" w:noHBand="0" w:noVBand="1"/>
        <w:tblPrChange w:id="29" w:author="Yigit Cay" w:date="2019-12-09T13:37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98"/>
        <w:gridCol w:w="703"/>
        <w:gridCol w:w="702"/>
        <w:gridCol w:w="973"/>
        <w:gridCol w:w="702"/>
        <w:gridCol w:w="702"/>
        <w:gridCol w:w="702"/>
        <w:gridCol w:w="1250"/>
        <w:gridCol w:w="984"/>
        <w:gridCol w:w="766"/>
        <w:gridCol w:w="834"/>
        <w:tblGridChange w:id="30">
          <w:tblGrid>
            <w:gridCol w:w="704"/>
            <w:gridCol w:w="709"/>
            <w:gridCol w:w="709"/>
            <w:gridCol w:w="992"/>
            <w:gridCol w:w="709"/>
            <w:gridCol w:w="708"/>
            <w:gridCol w:w="709"/>
            <w:gridCol w:w="1276"/>
            <w:gridCol w:w="992"/>
            <w:gridCol w:w="674"/>
            <w:gridCol w:w="834"/>
          </w:tblGrid>
        </w:tblGridChange>
      </w:tblGrid>
      <w:tr w:rsidR="00E46200" w14:paraId="6BED8623" w14:textId="5FF42BED" w:rsidTr="007F3E44">
        <w:trPr>
          <w:trHeight w:val="397"/>
          <w:trPrChange w:id="31" w:author="Yigit Cay" w:date="2019-12-09T13:37:00Z">
            <w:trPr>
              <w:trHeight w:val="397"/>
            </w:trPr>
          </w:trPrChange>
        </w:trPr>
        <w:tc>
          <w:tcPr>
            <w:tcW w:w="2122" w:type="dxa"/>
            <w:gridSpan w:val="3"/>
            <w:vAlign w:val="center"/>
            <w:tcPrChange w:id="32" w:author="Yigit Cay" w:date="2019-12-09T13:37:00Z">
              <w:tcPr>
                <w:tcW w:w="2122" w:type="dxa"/>
                <w:gridSpan w:val="3"/>
                <w:vAlign w:val="center"/>
              </w:tcPr>
            </w:tcPrChange>
          </w:tcPr>
          <w:p w14:paraId="1A75E75A" w14:textId="2EB3CC68" w:rsidR="00E46200" w:rsidRDefault="00E46200" w:rsidP="00E46200">
            <w:r>
              <w:t>From: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  <w:tcPrChange w:id="33" w:author="Yigit Cay" w:date="2019-12-09T13:37:00Z">
              <w:tcPr>
                <w:tcW w:w="992" w:type="dxa"/>
                <w:tcBorders>
                  <w:top w:val="nil"/>
                  <w:bottom w:val="nil"/>
                </w:tcBorders>
                <w:vAlign w:val="center"/>
              </w:tcPr>
            </w:tcPrChange>
          </w:tcPr>
          <w:p w14:paraId="38393147" w14:textId="77777777" w:rsidR="00E46200" w:rsidRDefault="00E46200" w:rsidP="00E46200">
            <w:pPr>
              <w:jc w:val="center"/>
            </w:pPr>
          </w:p>
        </w:tc>
        <w:tc>
          <w:tcPr>
            <w:tcW w:w="2126" w:type="dxa"/>
            <w:gridSpan w:val="3"/>
            <w:vAlign w:val="center"/>
            <w:tcPrChange w:id="34" w:author="Yigit Cay" w:date="2019-12-09T13:37:00Z">
              <w:tcPr>
                <w:tcW w:w="2126" w:type="dxa"/>
                <w:gridSpan w:val="3"/>
                <w:vAlign w:val="center"/>
              </w:tcPr>
            </w:tcPrChange>
          </w:tcPr>
          <w:p w14:paraId="4EB98F46" w14:textId="41787C09" w:rsidR="00E46200" w:rsidRDefault="00E46200" w:rsidP="00E46200">
            <w:r>
              <w:t>To:</w:t>
            </w:r>
          </w:p>
        </w:tc>
        <w:tc>
          <w:tcPr>
            <w:tcW w:w="1276" w:type="dxa"/>
            <w:tcBorders>
              <w:top w:val="nil"/>
              <w:bottom w:val="nil"/>
            </w:tcBorders>
            <w:vAlign w:val="center"/>
            <w:tcPrChange w:id="35" w:author="Yigit Cay" w:date="2019-12-09T13:37:00Z">
              <w:tcPr>
                <w:tcW w:w="1276" w:type="dxa"/>
                <w:tcBorders>
                  <w:top w:val="nil"/>
                  <w:bottom w:val="nil"/>
                </w:tcBorders>
                <w:vAlign w:val="center"/>
              </w:tcPr>
            </w:tcPrChange>
          </w:tcPr>
          <w:p w14:paraId="3FBA5F79" w14:textId="77777777" w:rsidR="00E46200" w:rsidRDefault="00E46200" w:rsidP="00E46200">
            <w:pPr>
              <w:jc w:val="center"/>
            </w:pPr>
          </w:p>
        </w:tc>
        <w:tc>
          <w:tcPr>
            <w:tcW w:w="992" w:type="dxa"/>
            <w:vMerge w:val="restart"/>
            <w:tcBorders>
              <w:right w:val="nil"/>
            </w:tcBorders>
            <w:vAlign w:val="center"/>
            <w:tcPrChange w:id="36" w:author="Yigit Cay" w:date="2019-12-09T13:37:00Z">
              <w:tcPr>
                <w:tcW w:w="992" w:type="dxa"/>
                <w:vMerge w:val="restart"/>
                <w:tcBorders>
                  <w:right w:val="nil"/>
                </w:tcBorders>
                <w:vAlign w:val="center"/>
              </w:tcPr>
            </w:tcPrChange>
          </w:tcPr>
          <w:p w14:paraId="76E9E7A4" w14:textId="77777777" w:rsidR="00E46200" w:rsidRDefault="00E46200" w:rsidP="00E46200">
            <w:r>
              <w:t>Total of</w:t>
            </w:r>
          </w:p>
        </w:tc>
        <w:tc>
          <w:tcPr>
            <w:tcW w:w="674" w:type="dxa"/>
            <w:vMerge w:val="restart"/>
            <w:tcBorders>
              <w:left w:val="nil"/>
              <w:right w:val="nil"/>
            </w:tcBorders>
            <w:vAlign w:val="center"/>
            <w:tcPrChange w:id="37" w:author="Yigit Cay" w:date="2019-12-09T13:37:00Z">
              <w:tcPr>
                <w:tcW w:w="674" w:type="dxa"/>
                <w:vMerge w:val="restart"/>
                <w:tcBorders>
                  <w:left w:val="nil"/>
                  <w:right w:val="nil"/>
                </w:tcBorders>
                <w:vAlign w:val="center"/>
              </w:tcPr>
            </w:tcPrChange>
          </w:tcPr>
          <w:p w14:paraId="06687F16" w14:textId="45D38695" w:rsidR="00E46200" w:rsidRDefault="007F3E44" w:rsidP="00E46200">
            <w:ins w:id="38" w:author="Yigit Cay" w:date="2019-12-09T13:37:00Z">
              <w:r>
                <w:t>_____</w:t>
              </w:r>
            </w:ins>
          </w:p>
        </w:tc>
        <w:tc>
          <w:tcPr>
            <w:tcW w:w="834" w:type="dxa"/>
            <w:vMerge w:val="restart"/>
            <w:tcBorders>
              <w:left w:val="nil"/>
            </w:tcBorders>
            <w:vAlign w:val="center"/>
            <w:tcPrChange w:id="39" w:author="Yigit Cay" w:date="2019-12-09T13:37:00Z">
              <w:tcPr>
                <w:tcW w:w="834" w:type="dxa"/>
                <w:vMerge w:val="restart"/>
                <w:tcBorders>
                  <w:left w:val="nil"/>
                </w:tcBorders>
                <w:vAlign w:val="center"/>
              </w:tcPr>
            </w:tcPrChange>
          </w:tcPr>
          <w:p w14:paraId="35460C5F" w14:textId="3C4B2396" w:rsidR="00E46200" w:rsidRDefault="00E46200" w:rsidP="00E46200">
            <w:r>
              <w:t>day(s).</w:t>
            </w:r>
          </w:p>
        </w:tc>
      </w:tr>
      <w:tr w:rsidR="00E46200" w14:paraId="3FD2D33B" w14:textId="77777777" w:rsidTr="007F3E44">
        <w:trPr>
          <w:trHeight w:val="624"/>
          <w:trPrChange w:id="40" w:author="Yigit Cay" w:date="2019-12-09T13:37:00Z">
            <w:trPr>
              <w:trHeight w:val="624"/>
            </w:trPr>
          </w:trPrChange>
        </w:trPr>
        <w:tc>
          <w:tcPr>
            <w:tcW w:w="704" w:type="dxa"/>
            <w:tcPrChange w:id="41" w:author="Yigit Cay" w:date="2019-12-09T13:37:00Z">
              <w:tcPr>
                <w:tcW w:w="704" w:type="dxa"/>
              </w:tcPr>
            </w:tcPrChange>
          </w:tcPr>
          <w:p w14:paraId="2DD13BC2" w14:textId="20D02D98" w:rsidR="00E46200" w:rsidRPr="00E46200" w:rsidRDefault="00E46200" w:rsidP="00E46200">
            <w:pPr>
              <w:jc w:val="center"/>
              <w:rPr>
                <w:b/>
                <w:bCs/>
                <w:sz w:val="14"/>
                <w:szCs w:val="14"/>
              </w:rPr>
            </w:pPr>
            <w:r w:rsidRPr="00E46200">
              <w:rPr>
                <w:b/>
                <w:bCs/>
                <w:sz w:val="14"/>
                <w:szCs w:val="14"/>
              </w:rPr>
              <w:t>YY</w:t>
            </w:r>
          </w:p>
        </w:tc>
        <w:tc>
          <w:tcPr>
            <w:tcW w:w="709" w:type="dxa"/>
            <w:tcPrChange w:id="42" w:author="Yigit Cay" w:date="2019-12-09T13:37:00Z">
              <w:tcPr>
                <w:tcW w:w="709" w:type="dxa"/>
              </w:tcPr>
            </w:tcPrChange>
          </w:tcPr>
          <w:p w14:paraId="4EEE3B65" w14:textId="428868B3" w:rsidR="00E46200" w:rsidRPr="00E46200" w:rsidRDefault="00E46200" w:rsidP="00E46200">
            <w:pPr>
              <w:jc w:val="center"/>
              <w:rPr>
                <w:b/>
                <w:bCs/>
                <w:sz w:val="14"/>
                <w:szCs w:val="14"/>
              </w:rPr>
            </w:pPr>
            <w:r w:rsidRPr="00E46200">
              <w:rPr>
                <w:b/>
                <w:bCs/>
                <w:sz w:val="14"/>
                <w:szCs w:val="14"/>
              </w:rPr>
              <w:t>MM</w:t>
            </w:r>
          </w:p>
        </w:tc>
        <w:tc>
          <w:tcPr>
            <w:tcW w:w="709" w:type="dxa"/>
            <w:tcPrChange w:id="43" w:author="Yigit Cay" w:date="2019-12-09T13:37:00Z">
              <w:tcPr>
                <w:tcW w:w="709" w:type="dxa"/>
              </w:tcPr>
            </w:tcPrChange>
          </w:tcPr>
          <w:p w14:paraId="24697B31" w14:textId="64BF48CE" w:rsidR="00E46200" w:rsidRPr="00E46200" w:rsidRDefault="00E46200" w:rsidP="00E46200">
            <w:pPr>
              <w:jc w:val="center"/>
              <w:rPr>
                <w:b/>
                <w:bCs/>
                <w:sz w:val="14"/>
                <w:szCs w:val="14"/>
              </w:rPr>
            </w:pPr>
            <w:r w:rsidRPr="00E46200">
              <w:rPr>
                <w:b/>
                <w:bCs/>
                <w:sz w:val="14"/>
                <w:szCs w:val="14"/>
              </w:rPr>
              <w:t>DD</w:t>
            </w:r>
          </w:p>
        </w:tc>
        <w:tc>
          <w:tcPr>
            <w:tcW w:w="992" w:type="dxa"/>
            <w:tcBorders>
              <w:top w:val="nil"/>
              <w:bottom w:val="nil"/>
            </w:tcBorders>
            <w:tcPrChange w:id="44" w:author="Yigit Cay" w:date="2019-12-09T13:37:00Z">
              <w:tcPr>
                <w:tcW w:w="992" w:type="dxa"/>
                <w:tcBorders>
                  <w:top w:val="nil"/>
                  <w:bottom w:val="nil"/>
                </w:tcBorders>
              </w:tcPr>
            </w:tcPrChange>
          </w:tcPr>
          <w:p w14:paraId="7DA7D70C" w14:textId="77777777" w:rsidR="00E46200" w:rsidRPr="00E46200" w:rsidRDefault="00E46200" w:rsidP="00E46200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709" w:type="dxa"/>
            <w:tcPrChange w:id="45" w:author="Yigit Cay" w:date="2019-12-09T13:37:00Z">
              <w:tcPr>
                <w:tcW w:w="709" w:type="dxa"/>
              </w:tcPr>
            </w:tcPrChange>
          </w:tcPr>
          <w:p w14:paraId="2AF1D5CE" w14:textId="01CCDD3B" w:rsidR="00E46200" w:rsidRPr="00E46200" w:rsidRDefault="00E46200" w:rsidP="00E46200">
            <w:pPr>
              <w:jc w:val="center"/>
              <w:rPr>
                <w:b/>
                <w:bCs/>
                <w:sz w:val="14"/>
                <w:szCs w:val="14"/>
              </w:rPr>
            </w:pPr>
            <w:r w:rsidRPr="00E46200">
              <w:rPr>
                <w:b/>
                <w:bCs/>
                <w:sz w:val="14"/>
                <w:szCs w:val="14"/>
              </w:rPr>
              <w:t>YY</w:t>
            </w:r>
          </w:p>
        </w:tc>
        <w:tc>
          <w:tcPr>
            <w:tcW w:w="708" w:type="dxa"/>
            <w:tcPrChange w:id="46" w:author="Yigit Cay" w:date="2019-12-09T13:37:00Z">
              <w:tcPr>
                <w:tcW w:w="708" w:type="dxa"/>
              </w:tcPr>
            </w:tcPrChange>
          </w:tcPr>
          <w:p w14:paraId="1AA40FC9" w14:textId="3002E903" w:rsidR="00E46200" w:rsidRPr="00E46200" w:rsidRDefault="00E46200" w:rsidP="00E46200">
            <w:pPr>
              <w:jc w:val="center"/>
              <w:rPr>
                <w:b/>
                <w:bCs/>
                <w:sz w:val="14"/>
                <w:szCs w:val="14"/>
              </w:rPr>
            </w:pPr>
            <w:r w:rsidRPr="00E46200">
              <w:rPr>
                <w:b/>
                <w:bCs/>
                <w:sz w:val="14"/>
                <w:szCs w:val="14"/>
              </w:rPr>
              <w:t>MM</w:t>
            </w:r>
          </w:p>
        </w:tc>
        <w:tc>
          <w:tcPr>
            <w:tcW w:w="709" w:type="dxa"/>
            <w:tcPrChange w:id="47" w:author="Yigit Cay" w:date="2019-12-09T13:37:00Z">
              <w:tcPr>
                <w:tcW w:w="709" w:type="dxa"/>
              </w:tcPr>
            </w:tcPrChange>
          </w:tcPr>
          <w:p w14:paraId="22FE6498" w14:textId="13AA1687" w:rsidR="00E46200" w:rsidRPr="00E46200" w:rsidRDefault="00E46200" w:rsidP="00E46200">
            <w:pPr>
              <w:jc w:val="center"/>
              <w:rPr>
                <w:b/>
                <w:bCs/>
                <w:sz w:val="14"/>
                <w:szCs w:val="14"/>
              </w:rPr>
            </w:pPr>
            <w:r w:rsidRPr="00E46200">
              <w:rPr>
                <w:b/>
                <w:bCs/>
                <w:sz w:val="14"/>
                <w:szCs w:val="14"/>
              </w:rPr>
              <w:t>DD</w:t>
            </w:r>
          </w:p>
        </w:tc>
        <w:tc>
          <w:tcPr>
            <w:tcW w:w="1276" w:type="dxa"/>
            <w:tcBorders>
              <w:top w:val="nil"/>
              <w:bottom w:val="nil"/>
            </w:tcBorders>
            <w:tcPrChange w:id="48" w:author="Yigit Cay" w:date="2019-12-09T13:37:00Z">
              <w:tcPr>
                <w:tcW w:w="1276" w:type="dxa"/>
                <w:tcBorders>
                  <w:top w:val="nil"/>
                  <w:bottom w:val="nil"/>
                </w:tcBorders>
              </w:tcPr>
            </w:tcPrChange>
          </w:tcPr>
          <w:p w14:paraId="1465D524" w14:textId="77777777" w:rsidR="00E46200" w:rsidRDefault="00E46200" w:rsidP="00E46200">
            <w:pPr>
              <w:jc w:val="center"/>
            </w:pPr>
          </w:p>
        </w:tc>
        <w:tc>
          <w:tcPr>
            <w:tcW w:w="992" w:type="dxa"/>
            <w:vMerge/>
            <w:tcBorders>
              <w:right w:val="nil"/>
            </w:tcBorders>
            <w:tcPrChange w:id="49" w:author="Yigit Cay" w:date="2019-12-09T13:37:00Z">
              <w:tcPr>
                <w:tcW w:w="992" w:type="dxa"/>
                <w:vMerge/>
                <w:tcBorders>
                  <w:right w:val="nil"/>
                </w:tcBorders>
              </w:tcPr>
            </w:tcPrChange>
          </w:tcPr>
          <w:p w14:paraId="4031DA9C" w14:textId="77777777" w:rsidR="00E46200" w:rsidRDefault="00E46200" w:rsidP="00E46200">
            <w:pPr>
              <w:jc w:val="center"/>
            </w:pPr>
          </w:p>
        </w:tc>
        <w:tc>
          <w:tcPr>
            <w:tcW w:w="674" w:type="dxa"/>
            <w:vMerge/>
            <w:tcBorders>
              <w:left w:val="nil"/>
              <w:right w:val="nil"/>
            </w:tcBorders>
            <w:tcPrChange w:id="50" w:author="Yigit Cay" w:date="2019-12-09T13:37:00Z">
              <w:tcPr>
                <w:tcW w:w="674" w:type="dxa"/>
                <w:vMerge/>
                <w:tcBorders>
                  <w:left w:val="nil"/>
                  <w:right w:val="nil"/>
                </w:tcBorders>
              </w:tcPr>
            </w:tcPrChange>
          </w:tcPr>
          <w:p w14:paraId="539C5F8C" w14:textId="77777777" w:rsidR="00E46200" w:rsidRDefault="00E46200" w:rsidP="00E46200">
            <w:pPr>
              <w:jc w:val="center"/>
            </w:pPr>
          </w:p>
        </w:tc>
        <w:tc>
          <w:tcPr>
            <w:tcW w:w="834" w:type="dxa"/>
            <w:vMerge/>
            <w:tcBorders>
              <w:left w:val="nil"/>
            </w:tcBorders>
            <w:tcPrChange w:id="51" w:author="Yigit Cay" w:date="2019-12-09T13:37:00Z">
              <w:tcPr>
                <w:tcW w:w="834" w:type="dxa"/>
                <w:vMerge/>
                <w:tcBorders>
                  <w:left w:val="nil"/>
                </w:tcBorders>
              </w:tcPr>
            </w:tcPrChange>
          </w:tcPr>
          <w:p w14:paraId="21AE8937" w14:textId="3FBC91CA" w:rsidR="00E46200" w:rsidRDefault="00E46200" w:rsidP="00E46200">
            <w:pPr>
              <w:jc w:val="center"/>
            </w:pPr>
          </w:p>
        </w:tc>
      </w:tr>
    </w:tbl>
    <w:p w14:paraId="2365863E" w14:textId="2661B431" w:rsidR="003A382D" w:rsidRDefault="00A93539" w:rsidP="003536BF">
      <w:pPr>
        <w:jc w:val="both"/>
      </w:pPr>
      <w:r>
        <w:t>This schedule</w:t>
      </w:r>
      <w:r w:rsidR="004B1A1B">
        <w:t xml:space="preserve"> includes setup preparation, the actual test cycles (with satellite functional test) and setup recovery.</w:t>
      </w:r>
    </w:p>
    <w:p w14:paraId="08DBC52E" w14:textId="0DFB7DC6" w:rsidR="003A382D" w:rsidRDefault="004B1A1B" w:rsidP="003536BF">
      <w:pPr>
        <w:pStyle w:val="Heading3"/>
        <w:numPr>
          <w:ilvl w:val="2"/>
          <w:numId w:val="4"/>
        </w:numPr>
        <w:jc w:val="both"/>
      </w:pPr>
      <w:bookmarkStart w:id="52" w:name="_Toc26640279"/>
      <w:r>
        <w:t>Test Place</w:t>
      </w:r>
      <w:bookmarkEnd w:id="52"/>
    </w:p>
    <w:p w14:paraId="0DF1C902" w14:textId="52D1E963" w:rsidR="004A08DC" w:rsidRDefault="0061149A" w:rsidP="00CE01A7">
      <w:pPr>
        <w:jc w:val="both"/>
      </w:pPr>
      <w:r w:rsidRPr="00A93539">
        <w:t xml:space="preserve">Center for Nanosatellite Testing, Laboratory of Spacecraft Environment Interaction Engineering, Kyushu Institute of technology, 1-1 </w:t>
      </w:r>
      <w:proofErr w:type="spellStart"/>
      <w:r w:rsidRPr="00A93539">
        <w:t>Sensui</w:t>
      </w:r>
      <w:proofErr w:type="spellEnd"/>
      <w:r w:rsidRPr="00A93539">
        <w:t>, Tobata, Kitakyushu, 804-8550 Fukuoka, Japan.</w:t>
      </w:r>
      <w:r w:rsidR="004A08DC">
        <w:br w:type="page"/>
      </w:r>
    </w:p>
    <w:p w14:paraId="3F886B76" w14:textId="4D628385" w:rsidR="003A382D" w:rsidRDefault="004B1A1B" w:rsidP="003536BF">
      <w:pPr>
        <w:pStyle w:val="Heading2"/>
        <w:numPr>
          <w:ilvl w:val="1"/>
          <w:numId w:val="4"/>
        </w:numPr>
        <w:jc w:val="both"/>
      </w:pPr>
      <w:bookmarkStart w:id="53" w:name="_Toc26640280"/>
      <w:r>
        <w:lastRenderedPageBreak/>
        <w:t>Test Contents</w:t>
      </w:r>
      <w:bookmarkEnd w:id="53"/>
    </w:p>
    <w:p w14:paraId="6DF7FD86" w14:textId="77777777" w:rsidR="0061149A" w:rsidRDefault="0061149A" w:rsidP="003536BF">
      <w:pPr>
        <w:jc w:val="both"/>
      </w:pPr>
      <w:r>
        <w:t>The test shall consist of:</w:t>
      </w:r>
    </w:p>
    <w:p w14:paraId="5DC5F989" w14:textId="6B0F16A9" w:rsidR="0061149A" w:rsidRDefault="0061149A" w:rsidP="003536BF">
      <w:pPr>
        <w:pStyle w:val="ListParagraph"/>
        <w:numPr>
          <w:ilvl w:val="0"/>
          <w:numId w:val="12"/>
        </w:numPr>
        <w:jc w:val="both"/>
      </w:pPr>
      <w:r>
        <w:t>Preparation of the satellite, thermocouples (TCs), connectors, GS setup and other ma</w:t>
      </w:r>
      <w:r w:rsidR="00EB48E9">
        <w:t>terials to be used for the test</w:t>
      </w:r>
    </w:p>
    <w:p w14:paraId="0F02E05A" w14:textId="5E155610" w:rsidR="0061149A" w:rsidRDefault="0061149A" w:rsidP="003536BF">
      <w:pPr>
        <w:pStyle w:val="ListParagraph"/>
        <w:numPr>
          <w:ilvl w:val="0"/>
          <w:numId w:val="12"/>
        </w:numPr>
        <w:jc w:val="both"/>
      </w:pPr>
      <w:r>
        <w:t>Attachment of TCs to the sate</w:t>
      </w:r>
      <w:r w:rsidR="00EB48E9">
        <w:t>llite and checking the response</w:t>
      </w:r>
    </w:p>
    <w:p w14:paraId="7C659F87" w14:textId="77777777" w:rsidR="0061149A" w:rsidRDefault="0061149A" w:rsidP="003536BF">
      <w:pPr>
        <w:pStyle w:val="ListParagraph"/>
        <w:numPr>
          <w:ilvl w:val="0"/>
          <w:numId w:val="12"/>
        </w:numPr>
        <w:jc w:val="both"/>
      </w:pPr>
      <w:commentRangeStart w:id="54"/>
      <w:r>
        <w:t>Satellite assembly and checking of satellite functionality in normal laboratory setup (in BIRDS Room condition).</w:t>
      </w:r>
      <w:commentRangeEnd w:id="54"/>
      <w:r w:rsidR="005E2267">
        <w:rPr>
          <w:rStyle w:val="CommentReference"/>
        </w:rPr>
        <w:commentReference w:id="54"/>
      </w:r>
    </w:p>
    <w:p w14:paraId="61A5FF25" w14:textId="51520D78" w:rsidR="0061149A" w:rsidRDefault="0061149A" w:rsidP="003536BF">
      <w:pPr>
        <w:pStyle w:val="ListParagraph"/>
        <w:numPr>
          <w:ilvl w:val="0"/>
          <w:numId w:val="12"/>
        </w:numPr>
        <w:jc w:val="both"/>
      </w:pPr>
      <w:r>
        <w:t>Installation of the satellite, TCs, and connectors inside the vacuum chamber and chec</w:t>
      </w:r>
      <w:r w:rsidR="00EB48E9">
        <w:t>king connectivity and responses</w:t>
      </w:r>
    </w:p>
    <w:p w14:paraId="383A0715" w14:textId="34C13D1F" w:rsidR="0061149A" w:rsidRDefault="0061149A" w:rsidP="003536BF">
      <w:pPr>
        <w:pStyle w:val="ListParagraph"/>
        <w:numPr>
          <w:ilvl w:val="0"/>
          <w:numId w:val="12"/>
        </w:numPr>
        <w:jc w:val="both"/>
      </w:pPr>
      <w:r>
        <w:t xml:space="preserve">Checking the satellite functionality inside the vacuum chamber before </w:t>
      </w:r>
      <w:r w:rsidR="00EB48E9">
        <w:t>closing (atmospheric condition)</w:t>
      </w:r>
    </w:p>
    <w:p w14:paraId="252E85E6" w14:textId="4D11CA5B" w:rsidR="0061149A" w:rsidRDefault="00EB48E9" w:rsidP="003536BF">
      <w:pPr>
        <w:pStyle w:val="ListParagraph"/>
        <w:numPr>
          <w:ilvl w:val="0"/>
          <w:numId w:val="12"/>
        </w:numPr>
        <w:jc w:val="both"/>
      </w:pPr>
      <w:r>
        <w:t>Vacuuming</w:t>
      </w:r>
    </w:p>
    <w:p w14:paraId="04D39729" w14:textId="63C500C1" w:rsidR="0061149A" w:rsidRPr="00E46200" w:rsidRDefault="0061149A" w:rsidP="003536BF">
      <w:pPr>
        <w:pStyle w:val="ListParagraph"/>
        <w:numPr>
          <w:ilvl w:val="0"/>
          <w:numId w:val="12"/>
        </w:numPr>
        <w:jc w:val="both"/>
      </w:pPr>
      <w:r>
        <w:t xml:space="preserve">Measurement of temperature of various satellite points in vacuum condition during the </w:t>
      </w:r>
      <w:r w:rsidRPr="00E46200">
        <w:t>thermal vacuum test (especially at extreme cold condition, extreme hot condition and dur</w:t>
      </w:r>
      <w:r w:rsidR="00EB48E9">
        <w:t>ing the temperature transition)</w:t>
      </w:r>
    </w:p>
    <w:p w14:paraId="6C2052F6" w14:textId="586C09A9" w:rsidR="000E1596" w:rsidRPr="00E46200" w:rsidRDefault="0061149A" w:rsidP="00660195">
      <w:pPr>
        <w:pStyle w:val="ListParagraph"/>
        <w:numPr>
          <w:ilvl w:val="0"/>
          <w:numId w:val="12"/>
        </w:numPr>
        <w:jc w:val="both"/>
      </w:pPr>
      <w:r w:rsidRPr="00E46200">
        <w:t>Checking the satellite functionality during the thermal vacuum test (especially at extreme cold condition, extreme hot condition and dur</w:t>
      </w:r>
      <w:r w:rsidR="00EB48E9">
        <w:t>ing the temperature transition)</w:t>
      </w:r>
    </w:p>
    <w:p w14:paraId="6BB65128" w14:textId="391372CB" w:rsidR="0061149A" w:rsidRPr="00E46200" w:rsidRDefault="0061149A" w:rsidP="003536BF">
      <w:pPr>
        <w:pStyle w:val="ListParagraph"/>
        <w:numPr>
          <w:ilvl w:val="0"/>
          <w:numId w:val="12"/>
        </w:numPr>
        <w:jc w:val="both"/>
      </w:pPr>
      <w:r w:rsidRPr="00E46200">
        <w:t>Checking battery heater operation</w:t>
      </w:r>
      <w:r w:rsidR="00EB48E9">
        <w:t xml:space="preserve"> during the thermal vacuum test</w:t>
      </w:r>
    </w:p>
    <w:p w14:paraId="4C5454CE" w14:textId="1EBD82E4" w:rsidR="0061149A" w:rsidRDefault="0061149A" w:rsidP="003536BF">
      <w:pPr>
        <w:pStyle w:val="ListParagraph"/>
        <w:numPr>
          <w:ilvl w:val="0"/>
          <w:numId w:val="12"/>
        </w:numPr>
        <w:jc w:val="both"/>
      </w:pPr>
      <w:r w:rsidRPr="00E46200">
        <w:t>Setup recovery and removing the</w:t>
      </w:r>
      <w:r>
        <w:t xml:space="preserve"> sa</w:t>
      </w:r>
      <w:r w:rsidR="00EB48E9">
        <w:t>tellite from the vacuum chamber</w:t>
      </w:r>
    </w:p>
    <w:p w14:paraId="3DC9E30D" w14:textId="77777777" w:rsidR="005A347A" w:rsidRDefault="005A347A" w:rsidP="005A347A">
      <w:pPr>
        <w:jc w:val="both"/>
      </w:pPr>
    </w:p>
    <w:p w14:paraId="0508032F" w14:textId="580952A2" w:rsidR="0061149A" w:rsidRPr="0061149A" w:rsidRDefault="0061149A" w:rsidP="003536BF">
      <w:pPr>
        <w:pStyle w:val="Heading2"/>
        <w:numPr>
          <w:ilvl w:val="1"/>
          <w:numId w:val="4"/>
        </w:numPr>
        <w:jc w:val="both"/>
      </w:pPr>
      <w:bookmarkStart w:id="55" w:name="_Toc26640281"/>
      <w:r>
        <w:t>Test Article</w:t>
      </w:r>
      <w:bookmarkEnd w:id="55"/>
    </w:p>
    <w:p w14:paraId="6F8F586B" w14:textId="1006BAC7" w:rsidR="003A382D" w:rsidRDefault="006B0FBF" w:rsidP="003536BF">
      <w:pPr>
        <w:jc w:val="both"/>
      </w:pPr>
      <w:r>
        <w:t xml:space="preserve">The test article description is shown in </w:t>
      </w:r>
      <w:r>
        <w:fldChar w:fldCharType="begin"/>
      </w:r>
      <w:r>
        <w:instrText xml:space="preserve"> REF _Ref17416609 \h </w:instrText>
      </w:r>
      <w:r w:rsidR="003536BF">
        <w:instrText xml:space="preserve"> \* MERGEFORMAT </w:instrText>
      </w:r>
      <w:r>
        <w:fldChar w:fldCharType="separate"/>
      </w:r>
      <w:r w:rsidR="00B36868">
        <w:t xml:space="preserve">Table </w:t>
      </w:r>
      <w:r w:rsidR="00B36868">
        <w:rPr>
          <w:noProof/>
        </w:rPr>
        <w:t>2</w:t>
      </w:r>
      <w:r>
        <w:fldChar w:fldCharType="end"/>
      </w:r>
    </w:p>
    <w:p w14:paraId="24F4A85E" w14:textId="1015F424" w:rsidR="006B0FBF" w:rsidRDefault="006B0FBF" w:rsidP="006B0FBF">
      <w:pPr>
        <w:pStyle w:val="Caption"/>
        <w:jc w:val="center"/>
      </w:pPr>
      <w:bookmarkStart w:id="56" w:name="_Ref17416609"/>
      <w:r>
        <w:t xml:space="preserve">Table </w:t>
      </w:r>
      <w:ins w:id="57" w:author="Yigit Cay" w:date="2019-12-09T13:11:00Z">
        <w:r w:rsidR="00EB7642">
          <w:fldChar w:fldCharType="begin"/>
        </w:r>
        <w:r w:rsidR="00EB7642">
          <w:instrText xml:space="preserve"> STYLEREF 1 \s </w:instrText>
        </w:r>
      </w:ins>
      <w:r w:rsidR="00EB7642">
        <w:fldChar w:fldCharType="separate"/>
      </w:r>
      <w:r w:rsidR="00EB7642">
        <w:rPr>
          <w:noProof/>
        </w:rPr>
        <w:t>5</w:t>
      </w:r>
      <w:ins w:id="58" w:author="Yigit Cay" w:date="2019-12-09T13:11:00Z">
        <w:r w:rsidR="00EB7642">
          <w:fldChar w:fldCharType="end"/>
        </w:r>
        <w:r w:rsidR="00EB7642">
          <w:t>.</w:t>
        </w:r>
        <w:r w:rsidR="00EB7642">
          <w:fldChar w:fldCharType="begin"/>
        </w:r>
        <w:r w:rsidR="00EB7642">
          <w:instrText xml:space="preserve"> SEQ Table \* ARABIC \s 1 </w:instrText>
        </w:r>
      </w:ins>
      <w:r w:rsidR="00EB7642">
        <w:fldChar w:fldCharType="separate"/>
      </w:r>
      <w:ins w:id="59" w:author="Yigit Cay" w:date="2019-12-09T13:11:00Z">
        <w:r w:rsidR="00EB7642">
          <w:rPr>
            <w:noProof/>
          </w:rPr>
          <w:t>1</w:t>
        </w:r>
        <w:r w:rsidR="00EB7642">
          <w:fldChar w:fldCharType="end"/>
        </w:r>
      </w:ins>
      <w:del w:id="60" w:author="Yigit Cay" w:date="2019-12-09T13:11:00Z">
        <w:r w:rsidR="006A7531" w:rsidDel="00EB7642">
          <w:fldChar w:fldCharType="begin"/>
        </w:r>
        <w:r w:rsidR="006A7531" w:rsidDel="00EB7642">
          <w:delInstrText xml:space="preserve"> SEQ Table \* ARABIC </w:delInstrText>
        </w:r>
        <w:r w:rsidR="006A7531" w:rsidDel="00EB7642">
          <w:fldChar w:fldCharType="separate"/>
        </w:r>
        <w:r w:rsidR="00B36868" w:rsidDel="00EB7642">
          <w:rPr>
            <w:noProof/>
          </w:rPr>
          <w:delText>2</w:delText>
        </w:r>
        <w:r w:rsidR="006A7531" w:rsidDel="00EB7642">
          <w:rPr>
            <w:noProof/>
          </w:rPr>
          <w:fldChar w:fldCharType="end"/>
        </w:r>
      </w:del>
      <w:bookmarkEnd w:id="56"/>
      <w:r>
        <w:t xml:space="preserve"> </w:t>
      </w:r>
      <w:r w:rsidRPr="00770499">
        <w:t>Test article description</w:t>
      </w:r>
    </w:p>
    <w:tbl>
      <w:tblPr>
        <w:tblStyle w:val="TableGrid"/>
        <w:tblW w:w="0" w:type="auto"/>
        <w:tblLook w:val="04A0" w:firstRow="1" w:lastRow="0" w:firstColumn="1" w:lastColumn="0" w:noHBand="0" w:noVBand="1"/>
        <w:tblPrChange w:id="61" w:author="Yigit Cay" w:date="2019-12-09T13:37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2254"/>
        <w:gridCol w:w="2254"/>
        <w:gridCol w:w="2254"/>
        <w:gridCol w:w="2254"/>
        <w:tblGridChange w:id="62">
          <w:tblGrid>
            <w:gridCol w:w="2254"/>
            <w:gridCol w:w="2254"/>
            <w:gridCol w:w="2254"/>
            <w:gridCol w:w="2254"/>
          </w:tblGrid>
        </w:tblGridChange>
      </w:tblGrid>
      <w:tr w:rsidR="006B0FBF" w14:paraId="72BC9CAA" w14:textId="77777777" w:rsidTr="007F3E44">
        <w:trPr>
          <w:trHeight w:val="454"/>
          <w:trPrChange w:id="63" w:author="Yigit Cay" w:date="2019-12-09T13:37:00Z">
            <w:trPr>
              <w:trHeight w:val="454"/>
            </w:trPr>
          </w:trPrChange>
        </w:trPr>
        <w:tc>
          <w:tcPr>
            <w:tcW w:w="2254" w:type="dxa"/>
            <w:shd w:val="clear" w:color="auto" w:fill="F2F2F2" w:themeFill="background1" w:themeFillShade="F2"/>
            <w:vAlign w:val="center"/>
            <w:tcPrChange w:id="64" w:author="Yigit Cay" w:date="2019-12-09T13:37:00Z">
              <w:tcPr>
                <w:tcW w:w="2254" w:type="dxa"/>
                <w:shd w:val="clear" w:color="auto" w:fill="92D050"/>
                <w:vAlign w:val="center"/>
              </w:tcPr>
            </w:tcPrChange>
          </w:tcPr>
          <w:p w14:paraId="7B461D49" w14:textId="4F84F54B" w:rsidR="006B0FBF" w:rsidRPr="006B0FBF" w:rsidRDefault="006B0FBF" w:rsidP="006B0FBF">
            <w:pPr>
              <w:jc w:val="center"/>
              <w:rPr>
                <w:b/>
                <w:bCs/>
              </w:rPr>
            </w:pPr>
            <w:r w:rsidRPr="006B0FBF">
              <w:rPr>
                <w:b/>
                <w:bCs/>
              </w:rPr>
              <w:t>No.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  <w:tcPrChange w:id="65" w:author="Yigit Cay" w:date="2019-12-09T13:37:00Z">
              <w:tcPr>
                <w:tcW w:w="2254" w:type="dxa"/>
                <w:shd w:val="clear" w:color="auto" w:fill="92D050"/>
                <w:vAlign w:val="center"/>
              </w:tcPr>
            </w:tcPrChange>
          </w:tcPr>
          <w:p w14:paraId="4BDE7347" w14:textId="449955A6" w:rsidR="006B0FBF" w:rsidRPr="006B0FBF" w:rsidRDefault="006B0FBF" w:rsidP="006B0FBF">
            <w:pPr>
              <w:jc w:val="center"/>
              <w:rPr>
                <w:b/>
                <w:bCs/>
              </w:rPr>
            </w:pPr>
            <w:r w:rsidRPr="006B0FBF">
              <w:rPr>
                <w:b/>
                <w:bCs/>
              </w:rPr>
              <w:t>Article name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  <w:tcPrChange w:id="66" w:author="Yigit Cay" w:date="2019-12-09T13:37:00Z">
              <w:tcPr>
                <w:tcW w:w="2254" w:type="dxa"/>
                <w:shd w:val="clear" w:color="auto" w:fill="92D050"/>
                <w:vAlign w:val="center"/>
              </w:tcPr>
            </w:tcPrChange>
          </w:tcPr>
          <w:p w14:paraId="2FF94B14" w14:textId="139AC304" w:rsidR="006B0FBF" w:rsidRPr="006B0FBF" w:rsidRDefault="006B0FBF" w:rsidP="006B0FBF">
            <w:pPr>
              <w:jc w:val="center"/>
              <w:rPr>
                <w:b/>
                <w:bCs/>
              </w:rPr>
            </w:pPr>
            <w:r w:rsidRPr="006B0FBF">
              <w:rPr>
                <w:b/>
                <w:bCs/>
              </w:rPr>
              <w:t>Quantity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  <w:tcPrChange w:id="67" w:author="Yigit Cay" w:date="2019-12-09T13:37:00Z">
              <w:tcPr>
                <w:tcW w:w="2254" w:type="dxa"/>
                <w:shd w:val="clear" w:color="auto" w:fill="92D050"/>
                <w:vAlign w:val="center"/>
              </w:tcPr>
            </w:tcPrChange>
          </w:tcPr>
          <w:p w14:paraId="09C20168" w14:textId="710D138F" w:rsidR="006B0FBF" w:rsidRPr="006B0FBF" w:rsidRDefault="006B0FBF" w:rsidP="006B0FBF">
            <w:pPr>
              <w:jc w:val="center"/>
              <w:rPr>
                <w:b/>
                <w:bCs/>
              </w:rPr>
            </w:pPr>
            <w:r w:rsidRPr="006B0FBF">
              <w:rPr>
                <w:b/>
                <w:bCs/>
              </w:rPr>
              <w:t>Manufacturer</w:t>
            </w:r>
          </w:p>
        </w:tc>
      </w:tr>
      <w:tr w:rsidR="006B0FBF" w14:paraId="366D8490" w14:textId="77777777" w:rsidTr="006B0FBF">
        <w:trPr>
          <w:trHeight w:val="454"/>
        </w:trPr>
        <w:tc>
          <w:tcPr>
            <w:tcW w:w="2254" w:type="dxa"/>
            <w:vAlign w:val="center"/>
          </w:tcPr>
          <w:p w14:paraId="48D31434" w14:textId="1DB457A0" w:rsidR="006B0FBF" w:rsidRDefault="006B0FBF" w:rsidP="006B0FBF">
            <w:pPr>
              <w:jc w:val="center"/>
            </w:pPr>
            <w:r>
              <w:t>1</w:t>
            </w:r>
          </w:p>
        </w:tc>
        <w:tc>
          <w:tcPr>
            <w:tcW w:w="2254" w:type="dxa"/>
            <w:vAlign w:val="center"/>
          </w:tcPr>
          <w:p w14:paraId="64BADED6" w14:textId="7C41CFC9" w:rsidR="006B0FBF" w:rsidRDefault="006B0FBF" w:rsidP="006B0FBF">
            <w:pPr>
              <w:jc w:val="center"/>
            </w:pPr>
            <w:r>
              <w:t xml:space="preserve">BIRDS-4 </w:t>
            </w:r>
            <w:r w:rsidR="000E1596">
              <w:t>F</w:t>
            </w:r>
            <w:r>
              <w:t>M</w:t>
            </w:r>
          </w:p>
        </w:tc>
        <w:tc>
          <w:tcPr>
            <w:tcW w:w="2254" w:type="dxa"/>
            <w:vAlign w:val="center"/>
          </w:tcPr>
          <w:p w14:paraId="7003B0AD" w14:textId="73968BF5" w:rsidR="006B0FBF" w:rsidRDefault="000E1596" w:rsidP="006B0FBF">
            <w:pPr>
              <w:jc w:val="center"/>
            </w:pPr>
            <w:r>
              <w:t>3</w:t>
            </w:r>
          </w:p>
        </w:tc>
        <w:tc>
          <w:tcPr>
            <w:tcW w:w="2254" w:type="dxa"/>
            <w:vAlign w:val="center"/>
          </w:tcPr>
          <w:p w14:paraId="589DBD21" w14:textId="4EC02E84" w:rsidR="006B0FBF" w:rsidRDefault="006B0FBF" w:rsidP="006B0FBF">
            <w:pPr>
              <w:jc w:val="center"/>
            </w:pPr>
            <w:r>
              <w:t>-</w:t>
            </w:r>
          </w:p>
        </w:tc>
      </w:tr>
    </w:tbl>
    <w:p w14:paraId="6342B4F8" w14:textId="3DC559E4" w:rsidR="006B0FBF" w:rsidRDefault="006B0FBF" w:rsidP="003536BF">
      <w:pPr>
        <w:jc w:val="both"/>
      </w:pPr>
    </w:p>
    <w:p w14:paraId="571654CC" w14:textId="67D58B2F" w:rsidR="006B0FBF" w:rsidRDefault="006B0FBF" w:rsidP="003536BF">
      <w:pPr>
        <w:jc w:val="both"/>
      </w:pPr>
      <w:r>
        <w:t xml:space="preserve">The </w:t>
      </w:r>
      <w:del w:id="68" w:author="Yigit Cay" w:date="2019-12-09T11:48:00Z">
        <w:r w:rsidDel="00EB09AE">
          <w:delText xml:space="preserve">EM </w:delText>
        </w:r>
      </w:del>
      <w:ins w:id="69" w:author="Yigit Cay" w:date="2019-12-09T11:48:00Z">
        <w:r w:rsidR="00EB09AE">
          <w:t>F</w:t>
        </w:r>
        <w:r w:rsidR="00EB09AE">
          <w:t xml:space="preserve">M </w:t>
        </w:r>
      </w:ins>
      <w:r>
        <w:t xml:space="preserve">3D model is shown in </w:t>
      </w:r>
      <w:r w:rsidR="00C95B68">
        <w:fldChar w:fldCharType="begin"/>
      </w:r>
      <w:r w:rsidR="00C95B68">
        <w:instrText xml:space="preserve"> REF _Ref17843043 \h </w:instrText>
      </w:r>
      <w:r w:rsidR="003536BF">
        <w:instrText xml:space="preserve"> \* MERGEFORMAT </w:instrText>
      </w:r>
      <w:r w:rsidR="00C95B68">
        <w:fldChar w:fldCharType="separate"/>
      </w:r>
      <w:r w:rsidR="00B36868">
        <w:t xml:space="preserve">Figure </w:t>
      </w:r>
      <w:r w:rsidR="00B36868">
        <w:rPr>
          <w:noProof/>
        </w:rPr>
        <w:t>1</w:t>
      </w:r>
      <w:r w:rsidR="00C95B68">
        <w:fldChar w:fldCharType="end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865CFB" w14:paraId="0CE263E9" w14:textId="77777777" w:rsidTr="00865CFB">
        <w:tc>
          <w:tcPr>
            <w:tcW w:w="9016" w:type="dxa"/>
          </w:tcPr>
          <w:p w14:paraId="067D3838" w14:textId="35895379" w:rsidR="00865CFB" w:rsidRDefault="00865CFB" w:rsidP="00865CFB">
            <w:pPr>
              <w:jc w:val="center"/>
            </w:pPr>
            <w:r>
              <w:rPr>
                <w:noProof/>
                <w:lang w:val="en-GB"/>
              </w:rPr>
              <w:drawing>
                <wp:inline distT="0" distB="0" distL="0" distR="0" wp14:anchorId="7054244B" wp14:editId="4917612D">
                  <wp:extent cx="5039088" cy="264795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4_em_cad_extint_iso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982" cy="2655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CFB" w14:paraId="2A1E9E25" w14:textId="77777777" w:rsidTr="00865CFB">
        <w:tc>
          <w:tcPr>
            <w:tcW w:w="9016" w:type="dxa"/>
          </w:tcPr>
          <w:p w14:paraId="641F9186" w14:textId="16AFA5A3" w:rsidR="00865CFB" w:rsidRDefault="00865CFB" w:rsidP="00865CFB">
            <w:pPr>
              <w:jc w:val="center"/>
            </w:pPr>
            <w:r>
              <w:rPr>
                <w:noProof/>
                <w:lang w:val="en-GB"/>
              </w:rPr>
              <w:lastRenderedPageBreak/>
              <w:drawing>
                <wp:inline distT="0" distB="0" distL="0" distR="0" wp14:anchorId="6B722312" wp14:editId="20F7E872">
                  <wp:extent cx="5575930" cy="3117850"/>
                  <wp:effectExtent l="0" t="0" r="6350" b="635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4_em_cad_ext_exploded_label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479" cy="3121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48503D" w14:textId="5DB559CB" w:rsidR="006B0FBF" w:rsidRDefault="006B0FBF" w:rsidP="003A382D"/>
    <w:p w14:paraId="1142B5A3" w14:textId="57F879B7" w:rsidR="006B0FBF" w:rsidRDefault="00865CFB" w:rsidP="00865CFB">
      <w:pPr>
        <w:pStyle w:val="Caption"/>
        <w:jc w:val="center"/>
      </w:pPr>
      <w:bookmarkStart w:id="70" w:name="_Ref17843043"/>
      <w:r>
        <w:t xml:space="preserve">Figure </w:t>
      </w:r>
      <w:r w:rsidR="006A7531">
        <w:fldChar w:fldCharType="begin"/>
      </w:r>
      <w:r w:rsidR="006A7531">
        <w:instrText xml:space="preserve"> SEQ Figure \* ARABIC </w:instrText>
      </w:r>
      <w:r w:rsidR="006A7531">
        <w:fldChar w:fldCharType="separate"/>
      </w:r>
      <w:r w:rsidR="00B36868">
        <w:rPr>
          <w:noProof/>
        </w:rPr>
        <w:t>1</w:t>
      </w:r>
      <w:r w:rsidR="006A7531">
        <w:rPr>
          <w:noProof/>
        </w:rPr>
        <w:fldChar w:fldCharType="end"/>
      </w:r>
      <w:bookmarkEnd w:id="70"/>
      <w:r>
        <w:t xml:space="preserve"> BIRDS-4 </w:t>
      </w:r>
      <w:r w:rsidR="00660195">
        <w:t>F</w:t>
      </w:r>
      <w:r>
        <w:t xml:space="preserve">M </w:t>
      </w:r>
      <w:r w:rsidR="00C95B68">
        <w:t>3</w:t>
      </w:r>
      <w:r>
        <w:t>D model</w:t>
      </w:r>
    </w:p>
    <w:p w14:paraId="2F0C2A9D" w14:textId="00CB8C66" w:rsidR="005A347A" w:rsidDel="00EB09AE" w:rsidRDefault="005A347A" w:rsidP="005A347A">
      <w:pPr>
        <w:rPr>
          <w:del w:id="71" w:author="Yigit Cay" w:date="2019-12-09T11:48:00Z"/>
        </w:rPr>
      </w:pPr>
    </w:p>
    <w:p w14:paraId="1BD5E3D9" w14:textId="3E59410F" w:rsidR="005A347A" w:rsidDel="00EB09AE" w:rsidRDefault="005A347A" w:rsidP="005A347A">
      <w:pPr>
        <w:rPr>
          <w:del w:id="72" w:author="Yigit Cay" w:date="2019-12-09T11:48:00Z"/>
        </w:rPr>
      </w:pPr>
    </w:p>
    <w:p w14:paraId="0121C49B" w14:textId="77777777" w:rsidR="005A347A" w:rsidRPr="005A347A" w:rsidRDefault="005A347A" w:rsidP="005A347A"/>
    <w:p w14:paraId="1A706790" w14:textId="3364F2D3" w:rsidR="00D055E5" w:rsidRDefault="0061149A" w:rsidP="00D055E5">
      <w:pPr>
        <w:pStyle w:val="Heading2"/>
        <w:numPr>
          <w:ilvl w:val="1"/>
          <w:numId w:val="4"/>
        </w:numPr>
        <w:jc w:val="both"/>
      </w:pPr>
      <w:bookmarkStart w:id="73" w:name="_Toc26640282"/>
      <w:r>
        <w:t>Test Flow, Level and Conditions</w:t>
      </w:r>
      <w:bookmarkEnd w:id="73"/>
    </w:p>
    <w:p w14:paraId="729D7EA2" w14:textId="549BB3EA" w:rsidR="00D055E5" w:rsidRDefault="00D055E5" w:rsidP="00D055E5">
      <w:pPr>
        <w:jc w:val="both"/>
      </w:pPr>
      <w:r w:rsidRPr="003536BF">
        <w:t xml:space="preserve">The chamber pressure </w:t>
      </w:r>
      <w:del w:id="74" w:author="Yigit Cay" w:date="2019-12-09T11:49:00Z">
        <w:r w:rsidRPr="003536BF" w:rsidDel="0004023E">
          <w:delText xml:space="preserve">should </w:delText>
        </w:r>
      </w:del>
      <w:ins w:id="75" w:author="Yigit Cay" w:date="2019-12-09T11:49:00Z">
        <w:r w:rsidR="0004023E">
          <w:t>must</w:t>
        </w:r>
        <w:r w:rsidR="0004023E" w:rsidRPr="003536BF">
          <w:t xml:space="preserve"> </w:t>
        </w:r>
      </w:ins>
      <w:r w:rsidRPr="003536BF">
        <w:t xml:space="preserve">be kept below </w:t>
      </w:r>
      <m:oMath>
        <m:r>
          <w:rPr>
            <w:rFonts w:ascii="Cambria Math" w:hAnsi="Cambria Math"/>
          </w:rPr>
          <m:t>1*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  <m:r>
          <w:rPr>
            <w:rFonts w:ascii="Cambria Math" w:hAnsi="Cambria Math"/>
          </w:rPr>
          <m:t xml:space="preserve"> [Pa]</m:t>
        </m:r>
      </m:oMath>
      <w:r w:rsidRPr="003536BF">
        <w:t xml:space="preserve"> during all conditions of the thermal vacuum test. In this pressure range, heat exchange by molecular flow is negligible. </w:t>
      </w:r>
      <w:r>
        <w:fldChar w:fldCharType="begin"/>
      </w:r>
      <w:r>
        <w:instrText xml:space="preserve"> REF _Ref17843362 \h </w:instrText>
      </w:r>
      <w:r>
        <w:fldChar w:fldCharType="separate"/>
      </w:r>
      <w:r w:rsidR="00B36868">
        <w:t xml:space="preserve">Table </w:t>
      </w:r>
      <w:r w:rsidR="00B36868">
        <w:rPr>
          <w:noProof/>
        </w:rPr>
        <w:t>3</w:t>
      </w:r>
      <w:r>
        <w:fldChar w:fldCharType="end"/>
      </w:r>
      <w:r w:rsidRPr="003536BF">
        <w:t xml:space="preserve"> summarizes originally planned and </w:t>
      </w:r>
      <w:r>
        <w:t xml:space="preserve">reached </w:t>
      </w:r>
      <w:r w:rsidRPr="003536BF">
        <w:t>temperature range and number of cycles of the test. After experimenting with the first cycle, a target of -</w:t>
      </w:r>
      <w:r>
        <w:t>15</w:t>
      </w:r>
      <w:r w:rsidRPr="003536BF">
        <w:t>ºC and +</w:t>
      </w:r>
      <w:del w:id="76" w:author="Yigit Cay" w:date="2019-12-09T11:49:00Z">
        <w:r w:rsidRPr="003536BF" w:rsidDel="0004023E">
          <w:delText>5</w:delText>
        </w:r>
        <w:r w:rsidDel="0004023E">
          <w:delText xml:space="preserve">0 </w:delText>
        </w:r>
      </w:del>
      <w:ins w:id="77" w:author="Yigit Cay" w:date="2019-12-09T11:49:00Z">
        <w:r w:rsidR="0004023E">
          <w:t>3</w:t>
        </w:r>
        <w:r w:rsidR="0004023E">
          <w:t xml:space="preserve">0 </w:t>
        </w:r>
      </w:ins>
      <w:r>
        <w:t>°</w:t>
      </w:r>
      <w:r w:rsidRPr="003536BF">
        <w:t xml:space="preserve">C </w:t>
      </w:r>
      <w:r>
        <w:t>are</w:t>
      </w:r>
      <w:r w:rsidRPr="003536BF">
        <w:t xml:space="preserve"> taken as control temperatures</w:t>
      </w:r>
      <w:r>
        <w:t xml:space="preserve"> for internal boards.</w:t>
      </w:r>
    </w:p>
    <w:p w14:paraId="1F100B7C" w14:textId="55DD5478" w:rsidR="00D055E5" w:rsidRDefault="00D055E5" w:rsidP="00D055E5">
      <w:pPr>
        <w:pStyle w:val="Caption"/>
        <w:jc w:val="center"/>
      </w:pPr>
      <w:bookmarkStart w:id="78" w:name="_Ref17843362"/>
      <w:r>
        <w:t xml:space="preserve">Table </w:t>
      </w:r>
      <w:ins w:id="79" w:author="Yigit Cay" w:date="2019-12-09T13:11:00Z">
        <w:r w:rsidR="00EB7642">
          <w:fldChar w:fldCharType="begin"/>
        </w:r>
        <w:r w:rsidR="00EB7642">
          <w:instrText xml:space="preserve"> STYLEREF 1 \s </w:instrText>
        </w:r>
      </w:ins>
      <w:r w:rsidR="00EB7642">
        <w:fldChar w:fldCharType="separate"/>
      </w:r>
      <w:r w:rsidR="00EB7642">
        <w:rPr>
          <w:noProof/>
        </w:rPr>
        <w:t>5</w:t>
      </w:r>
      <w:ins w:id="80" w:author="Yigit Cay" w:date="2019-12-09T13:11:00Z">
        <w:r w:rsidR="00EB7642">
          <w:fldChar w:fldCharType="end"/>
        </w:r>
        <w:r w:rsidR="00EB7642">
          <w:t>.</w:t>
        </w:r>
        <w:r w:rsidR="00EB7642">
          <w:fldChar w:fldCharType="begin"/>
        </w:r>
        <w:r w:rsidR="00EB7642">
          <w:instrText xml:space="preserve"> SEQ Table \* ARABIC \s 1 </w:instrText>
        </w:r>
      </w:ins>
      <w:r w:rsidR="00EB7642">
        <w:fldChar w:fldCharType="separate"/>
      </w:r>
      <w:ins w:id="81" w:author="Yigit Cay" w:date="2019-12-09T13:11:00Z">
        <w:r w:rsidR="00EB7642">
          <w:rPr>
            <w:noProof/>
          </w:rPr>
          <w:t>2</w:t>
        </w:r>
        <w:r w:rsidR="00EB7642">
          <w:fldChar w:fldCharType="end"/>
        </w:r>
      </w:ins>
      <w:del w:id="82" w:author="Yigit Cay" w:date="2019-12-09T13:11:00Z">
        <w:r w:rsidR="006A7531" w:rsidDel="00EB7642">
          <w:fldChar w:fldCharType="begin"/>
        </w:r>
        <w:r w:rsidR="006A7531" w:rsidDel="00EB7642">
          <w:delInstrText xml:space="preserve"> SEQ Table \* ARABIC </w:delInstrText>
        </w:r>
        <w:r w:rsidR="006A7531" w:rsidDel="00EB7642">
          <w:fldChar w:fldCharType="separate"/>
        </w:r>
        <w:r w:rsidR="00B36868" w:rsidDel="00EB7642">
          <w:rPr>
            <w:noProof/>
          </w:rPr>
          <w:delText>3</w:delText>
        </w:r>
        <w:r w:rsidR="006A7531" w:rsidDel="00EB7642">
          <w:rPr>
            <w:noProof/>
          </w:rPr>
          <w:fldChar w:fldCharType="end"/>
        </w:r>
      </w:del>
      <w:bookmarkEnd w:id="78"/>
      <w:r>
        <w:t xml:space="preserve"> Temperature range for internal boards and number of cycles</w:t>
      </w:r>
    </w:p>
    <w:tbl>
      <w:tblPr>
        <w:tblStyle w:val="TableGrid"/>
        <w:tblW w:w="0" w:type="auto"/>
        <w:tblLook w:val="04A0" w:firstRow="1" w:lastRow="0" w:firstColumn="1" w:lastColumn="0" w:noHBand="0" w:noVBand="1"/>
        <w:tblPrChange w:id="83" w:author="Yigit Cay" w:date="2019-12-09T13:36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3005"/>
        <w:gridCol w:w="3005"/>
        <w:gridCol w:w="3006"/>
        <w:tblGridChange w:id="84">
          <w:tblGrid>
            <w:gridCol w:w="3005"/>
            <w:gridCol w:w="3005"/>
            <w:gridCol w:w="3006"/>
          </w:tblGrid>
        </w:tblGridChange>
      </w:tblGrid>
      <w:tr w:rsidR="00D055E5" w14:paraId="65D68EC8" w14:textId="77777777" w:rsidTr="007F3E44">
        <w:trPr>
          <w:trHeight w:val="567"/>
          <w:trPrChange w:id="85" w:author="Yigit Cay" w:date="2019-12-09T13:36:00Z">
            <w:trPr>
              <w:trHeight w:val="567"/>
            </w:trPr>
          </w:trPrChange>
        </w:trPr>
        <w:tc>
          <w:tcPr>
            <w:tcW w:w="3005" w:type="dxa"/>
            <w:tcBorders>
              <w:top w:val="nil"/>
              <w:left w:val="nil"/>
            </w:tcBorders>
            <w:vAlign w:val="center"/>
            <w:tcPrChange w:id="86" w:author="Yigit Cay" w:date="2019-12-09T13:36:00Z">
              <w:tcPr>
                <w:tcW w:w="3005" w:type="dxa"/>
                <w:tcBorders>
                  <w:top w:val="nil"/>
                  <w:left w:val="nil"/>
                </w:tcBorders>
                <w:vAlign w:val="center"/>
              </w:tcPr>
            </w:tcPrChange>
          </w:tcPr>
          <w:p w14:paraId="459546A0" w14:textId="77777777" w:rsidR="00D055E5" w:rsidRDefault="00D055E5" w:rsidP="00D46260"/>
        </w:tc>
        <w:tc>
          <w:tcPr>
            <w:tcW w:w="3005" w:type="dxa"/>
            <w:shd w:val="clear" w:color="auto" w:fill="F2F2F2" w:themeFill="background1" w:themeFillShade="F2"/>
            <w:vAlign w:val="center"/>
            <w:tcPrChange w:id="87" w:author="Yigit Cay" w:date="2019-12-09T13:36:00Z">
              <w:tcPr>
                <w:tcW w:w="3005" w:type="dxa"/>
                <w:shd w:val="clear" w:color="auto" w:fill="92D050"/>
                <w:vAlign w:val="center"/>
              </w:tcPr>
            </w:tcPrChange>
          </w:tcPr>
          <w:p w14:paraId="0AC332E8" w14:textId="77777777" w:rsidR="00D055E5" w:rsidRDefault="00D055E5" w:rsidP="00D46260">
            <w:pPr>
              <w:jc w:val="center"/>
            </w:pPr>
            <w:r>
              <w:t>Originally Planned</w:t>
            </w:r>
          </w:p>
        </w:tc>
        <w:tc>
          <w:tcPr>
            <w:tcW w:w="3006" w:type="dxa"/>
            <w:shd w:val="clear" w:color="auto" w:fill="F2F2F2" w:themeFill="background1" w:themeFillShade="F2"/>
            <w:vAlign w:val="center"/>
            <w:tcPrChange w:id="88" w:author="Yigit Cay" w:date="2019-12-09T13:36:00Z">
              <w:tcPr>
                <w:tcW w:w="3006" w:type="dxa"/>
                <w:shd w:val="clear" w:color="auto" w:fill="92D050"/>
                <w:vAlign w:val="center"/>
              </w:tcPr>
            </w:tcPrChange>
          </w:tcPr>
          <w:p w14:paraId="7D84AC65" w14:textId="77777777" w:rsidR="00D055E5" w:rsidRDefault="00D055E5" w:rsidP="00D46260">
            <w:pPr>
              <w:jc w:val="center"/>
            </w:pPr>
            <w:r>
              <w:t>Reached</w:t>
            </w:r>
          </w:p>
        </w:tc>
      </w:tr>
      <w:tr w:rsidR="00D055E5" w14:paraId="548B0A10" w14:textId="77777777" w:rsidTr="007F3E44">
        <w:trPr>
          <w:trHeight w:val="567"/>
          <w:trPrChange w:id="89" w:author="Yigit Cay" w:date="2019-12-09T13:37:00Z">
            <w:trPr>
              <w:trHeight w:val="567"/>
            </w:trPr>
          </w:trPrChange>
        </w:trPr>
        <w:tc>
          <w:tcPr>
            <w:tcW w:w="3005" w:type="dxa"/>
            <w:shd w:val="clear" w:color="auto" w:fill="BDD6EE" w:themeFill="accent5" w:themeFillTint="66"/>
            <w:vAlign w:val="center"/>
            <w:tcPrChange w:id="90" w:author="Yigit Cay" w:date="2019-12-09T13:37:00Z">
              <w:tcPr>
                <w:tcW w:w="3005" w:type="dxa"/>
                <w:shd w:val="clear" w:color="auto" w:fill="00B0F0"/>
                <w:vAlign w:val="center"/>
              </w:tcPr>
            </w:tcPrChange>
          </w:tcPr>
          <w:p w14:paraId="733084AA" w14:textId="77777777" w:rsidR="00D055E5" w:rsidRDefault="00D055E5" w:rsidP="00D46260">
            <w:r>
              <w:t>Worst cold</w:t>
            </w:r>
          </w:p>
        </w:tc>
        <w:tc>
          <w:tcPr>
            <w:tcW w:w="3005" w:type="dxa"/>
            <w:vAlign w:val="center"/>
            <w:tcPrChange w:id="91" w:author="Yigit Cay" w:date="2019-12-09T13:37:00Z">
              <w:tcPr>
                <w:tcW w:w="3005" w:type="dxa"/>
                <w:vAlign w:val="center"/>
              </w:tcPr>
            </w:tcPrChange>
          </w:tcPr>
          <w:p w14:paraId="275E712F" w14:textId="77777777" w:rsidR="00D055E5" w:rsidRPr="00B869FC" w:rsidRDefault="00D055E5" w:rsidP="00D46260">
            <w:pPr>
              <w:rPr>
                <w:i/>
                <w:lang w:val="es-PY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-15 </m:t>
                </m:r>
                <m:r>
                  <w:rPr>
                    <w:rFonts w:ascii="Cambria Math" w:hAnsi="Cambria Math"/>
                    <w:lang w:val="es-PY"/>
                  </w:rPr>
                  <m:t>°C</m:t>
                </m:r>
              </m:oMath>
            </m:oMathPara>
          </w:p>
        </w:tc>
        <w:tc>
          <w:tcPr>
            <w:tcW w:w="3006" w:type="dxa"/>
            <w:vAlign w:val="center"/>
            <w:tcPrChange w:id="92" w:author="Yigit Cay" w:date="2019-12-09T13:37:00Z">
              <w:tcPr>
                <w:tcW w:w="3006" w:type="dxa"/>
                <w:vAlign w:val="center"/>
              </w:tcPr>
            </w:tcPrChange>
          </w:tcPr>
          <w:p w14:paraId="6D28E2A0" w14:textId="77777777" w:rsidR="00D055E5" w:rsidRDefault="00D055E5" w:rsidP="00D46260"/>
        </w:tc>
      </w:tr>
      <w:tr w:rsidR="00D055E5" w14:paraId="2A18D1DF" w14:textId="77777777" w:rsidTr="007F3E44">
        <w:trPr>
          <w:trHeight w:val="567"/>
          <w:trPrChange w:id="93" w:author="Yigit Cay" w:date="2019-12-09T13:37:00Z">
            <w:trPr>
              <w:trHeight w:val="567"/>
            </w:trPr>
          </w:trPrChange>
        </w:trPr>
        <w:tc>
          <w:tcPr>
            <w:tcW w:w="3005" w:type="dxa"/>
            <w:shd w:val="clear" w:color="auto" w:fill="F7CAAC" w:themeFill="accent2" w:themeFillTint="66"/>
            <w:vAlign w:val="center"/>
            <w:tcPrChange w:id="94" w:author="Yigit Cay" w:date="2019-12-09T13:37:00Z">
              <w:tcPr>
                <w:tcW w:w="3005" w:type="dxa"/>
                <w:shd w:val="clear" w:color="auto" w:fill="ED7D31" w:themeFill="accent2"/>
                <w:vAlign w:val="center"/>
              </w:tcPr>
            </w:tcPrChange>
          </w:tcPr>
          <w:p w14:paraId="750DDE0D" w14:textId="77777777" w:rsidR="00D055E5" w:rsidRDefault="00D055E5" w:rsidP="00D46260">
            <w:r>
              <w:t>Worst hot</w:t>
            </w:r>
          </w:p>
        </w:tc>
        <w:tc>
          <w:tcPr>
            <w:tcW w:w="3005" w:type="dxa"/>
            <w:vAlign w:val="center"/>
            <w:tcPrChange w:id="95" w:author="Yigit Cay" w:date="2019-12-09T13:37:00Z">
              <w:tcPr>
                <w:tcW w:w="3005" w:type="dxa"/>
                <w:vAlign w:val="center"/>
              </w:tcPr>
            </w:tcPrChange>
          </w:tcPr>
          <w:p w14:paraId="300C9B8C" w14:textId="2C52BA2E" w:rsidR="00D055E5" w:rsidRDefault="00D055E5" w:rsidP="00D46260">
            <m:oMathPara>
              <m:oMath>
                <m:r>
                  <w:rPr>
                    <w:rFonts w:ascii="Cambria Math" w:hAnsi="Cambria Math"/>
                  </w:rPr>
                  <m:t xml:space="preserve">+30 </m:t>
                </m:r>
                <m:r>
                  <w:rPr>
                    <w:rFonts w:ascii="Cambria Math" w:hAnsi="Cambria Math"/>
                    <w:lang w:val="es-PY"/>
                  </w:rPr>
                  <m:t>°C</m:t>
                </m:r>
              </m:oMath>
            </m:oMathPara>
          </w:p>
        </w:tc>
        <w:tc>
          <w:tcPr>
            <w:tcW w:w="3006" w:type="dxa"/>
            <w:vAlign w:val="center"/>
            <w:tcPrChange w:id="96" w:author="Yigit Cay" w:date="2019-12-09T13:37:00Z">
              <w:tcPr>
                <w:tcW w:w="3006" w:type="dxa"/>
                <w:vAlign w:val="center"/>
              </w:tcPr>
            </w:tcPrChange>
          </w:tcPr>
          <w:p w14:paraId="6EB82964" w14:textId="77777777" w:rsidR="00D055E5" w:rsidRDefault="00D055E5" w:rsidP="00D46260"/>
        </w:tc>
      </w:tr>
      <w:tr w:rsidR="00D055E5" w14:paraId="53AAF303" w14:textId="77777777" w:rsidTr="007F3E44">
        <w:trPr>
          <w:trHeight w:val="567"/>
          <w:trPrChange w:id="97" w:author="Yigit Cay" w:date="2019-12-09T13:36:00Z">
            <w:trPr>
              <w:trHeight w:val="567"/>
            </w:trPr>
          </w:trPrChange>
        </w:trPr>
        <w:tc>
          <w:tcPr>
            <w:tcW w:w="3005" w:type="dxa"/>
            <w:shd w:val="clear" w:color="auto" w:fill="F2F2F2" w:themeFill="background1" w:themeFillShade="F2"/>
            <w:vAlign w:val="center"/>
            <w:tcPrChange w:id="98" w:author="Yigit Cay" w:date="2019-12-09T13:36:00Z">
              <w:tcPr>
                <w:tcW w:w="3005" w:type="dxa"/>
                <w:shd w:val="clear" w:color="auto" w:fill="92D050"/>
                <w:vAlign w:val="center"/>
              </w:tcPr>
            </w:tcPrChange>
          </w:tcPr>
          <w:p w14:paraId="15382B43" w14:textId="77777777" w:rsidR="00D055E5" w:rsidRDefault="00D055E5" w:rsidP="00D46260">
            <w:r>
              <w:t>Number of cycles</w:t>
            </w:r>
          </w:p>
        </w:tc>
        <w:tc>
          <w:tcPr>
            <w:tcW w:w="3005" w:type="dxa"/>
            <w:vAlign w:val="center"/>
            <w:tcPrChange w:id="99" w:author="Yigit Cay" w:date="2019-12-09T13:36:00Z">
              <w:tcPr>
                <w:tcW w:w="3005" w:type="dxa"/>
                <w:vAlign w:val="center"/>
              </w:tcPr>
            </w:tcPrChange>
          </w:tcPr>
          <w:p w14:paraId="26E05540" w14:textId="77777777" w:rsidR="00D055E5" w:rsidRDefault="00D055E5" w:rsidP="00D46260"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3006" w:type="dxa"/>
            <w:vAlign w:val="center"/>
            <w:tcPrChange w:id="100" w:author="Yigit Cay" w:date="2019-12-09T13:36:00Z">
              <w:tcPr>
                <w:tcW w:w="3006" w:type="dxa"/>
                <w:vAlign w:val="center"/>
              </w:tcPr>
            </w:tcPrChange>
          </w:tcPr>
          <w:p w14:paraId="07333CAA" w14:textId="77777777" w:rsidR="00D055E5" w:rsidRDefault="00D055E5" w:rsidP="00D46260"/>
        </w:tc>
      </w:tr>
    </w:tbl>
    <w:p w14:paraId="3872D201" w14:textId="77777777" w:rsidR="004A08DC" w:rsidRDefault="004A08DC">
      <w:r>
        <w:br w:type="page"/>
      </w:r>
    </w:p>
    <w:p w14:paraId="38462632" w14:textId="46D99E5A" w:rsidR="00E840A4" w:rsidRDefault="00E840A4" w:rsidP="003536BF">
      <w:pPr>
        <w:pStyle w:val="Heading1"/>
        <w:numPr>
          <w:ilvl w:val="0"/>
          <w:numId w:val="4"/>
        </w:numPr>
        <w:jc w:val="both"/>
      </w:pPr>
      <w:bookmarkStart w:id="101" w:name="_Toc26640283"/>
      <w:r>
        <w:lastRenderedPageBreak/>
        <w:t>Test Facility, Setup and Equipment</w:t>
      </w:r>
      <w:bookmarkEnd w:id="101"/>
    </w:p>
    <w:p w14:paraId="45CBB244" w14:textId="31310F71" w:rsidR="00E840A4" w:rsidRDefault="00E840A4" w:rsidP="003536BF">
      <w:pPr>
        <w:pStyle w:val="Heading2"/>
        <w:numPr>
          <w:ilvl w:val="1"/>
          <w:numId w:val="4"/>
        </w:numPr>
        <w:jc w:val="both"/>
      </w:pPr>
      <w:bookmarkStart w:id="102" w:name="_Toc26640284"/>
      <w:r>
        <w:t>Test Facility</w:t>
      </w:r>
      <w:bookmarkEnd w:id="102"/>
    </w:p>
    <w:p w14:paraId="59C29C46" w14:textId="168E65B3" w:rsidR="00E840A4" w:rsidRDefault="0078077E" w:rsidP="003536BF">
      <w:pPr>
        <w:jc w:val="both"/>
      </w:pPr>
      <w:r>
        <w:t>Specifications</w:t>
      </w:r>
      <w:r w:rsidR="00F656BD">
        <w:t xml:space="preserve"> of the thermal vacuum chamber are given in </w:t>
      </w:r>
      <w:r w:rsidR="00FA6E3B">
        <w:fldChar w:fldCharType="begin"/>
      </w:r>
      <w:r w:rsidR="00FA6E3B">
        <w:instrText xml:space="preserve"> REF _Ref17857024 \h </w:instrText>
      </w:r>
      <w:r w:rsidR="00FA6E3B">
        <w:fldChar w:fldCharType="separate"/>
      </w:r>
      <w:r w:rsidR="00B36868">
        <w:t xml:space="preserve">Table </w:t>
      </w:r>
      <w:r w:rsidR="00B36868">
        <w:rPr>
          <w:noProof/>
        </w:rPr>
        <w:t>4</w:t>
      </w:r>
      <w:r w:rsidR="00FA6E3B">
        <w:fldChar w:fldCharType="end"/>
      </w:r>
      <w:r w:rsidR="00FA6E3B">
        <w:t>.</w:t>
      </w:r>
    </w:p>
    <w:p w14:paraId="2210B4AD" w14:textId="4A8FD190" w:rsidR="00F656BD" w:rsidRDefault="00F656BD" w:rsidP="00F656BD">
      <w:pPr>
        <w:pStyle w:val="Caption"/>
        <w:jc w:val="center"/>
      </w:pPr>
      <w:bookmarkStart w:id="103" w:name="_Ref17857024"/>
      <w:r>
        <w:t xml:space="preserve">Table </w:t>
      </w:r>
      <w:ins w:id="104" w:author="Yigit Cay" w:date="2019-12-09T13:11:00Z">
        <w:r w:rsidR="00EB7642">
          <w:fldChar w:fldCharType="begin"/>
        </w:r>
        <w:r w:rsidR="00EB7642">
          <w:instrText xml:space="preserve"> STYLEREF 1 \s </w:instrText>
        </w:r>
      </w:ins>
      <w:r w:rsidR="00EB7642">
        <w:fldChar w:fldCharType="separate"/>
      </w:r>
      <w:r w:rsidR="00EB7642">
        <w:rPr>
          <w:noProof/>
        </w:rPr>
        <w:t>6</w:t>
      </w:r>
      <w:ins w:id="105" w:author="Yigit Cay" w:date="2019-12-09T13:11:00Z">
        <w:r w:rsidR="00EB7642">
          <w:fldChar w:fldCharType="end"/>
        </w:r>
        <w:r w:rsidR="00EB7642">
          <w:t>.</w:t>
        </w:r>
        <w:r w:rsidR="00EB7642">
          <w:fldChar w:fldCharType="begin"/>
        </w:r>
        <w:r w:rsidR="00EB7642">
          <w:instrText xml:space="preserve"> SEQ Table \* ARABIC \s 1 </w:instrText>
        </w:r>
      </w:ins>
      <w:r w:rsidR="00EB7642">
        <w:fldChar w:fldCharType="separate"/>
      </w:r>
      <w:ins w:id="106" w:author="Yigit Cay" w:date="2019-12-09T13:11:00Z">
        <w:r w:rsidR="00EB7642">
          <w:rPr>
            <w:noProof/>
          </w:rPr>
          <w:t>1</w:t>
        </w:r>
        <w:r w:rsidR="00EB7642">
          <w:fldChar w:fldCharType="end"/>
        </w:r>
      </w:ins>
      <w:del w:id="107" w:author="Yigit Cay" w:date="2019-12-09T13:11:00Z">
        <w:r w:rsidR="006A7531" w:rsidDel="00EB7642">
          <w:fldChar w:fldCharType="begin"/>
        </w:r>
        <w:r w:rsidR="006A7531" w:rsidDel="00EB7642">
          <w:delInstrText xml:space="preserve"> SEQ Table \* ARABIC </w:delInstrText>
        </w:r>
        <w:r w:rsidR="006A7531" w:rsidDel="00EB7642">
          <w:fldChar w:fldCharType="separate"/>
        </w:r>
        <w:r w:rsidR="00B36868" w:rsidDel="00EB7642">
          <w:rPr>
            <w:noProof/>
          </w:rPr>
          <w:delText>4</w:delText>
        </w:r>
        <w:r w:rsidR="006A7531" w:rsidDel="00EB7642">
          <w:rPr>
            <w:noProof/>
          </w:rPr>
          <w:fldChar w:fldCharType="end"/>
        </w:r>
      </w:del>
      <w:bookmarkEnd w:id="103"/>
      <w:r>
        <w:t xml:space="preserve"> Vacuum chamber specification</w:t>
      </w:r>
    </w:p>
    <w:tbl>
      <w:tblPr>
        <w:tblStyle w:val="TableGrid"/>
        <w:tblW w:w="0" w:type="auto"/>
        <w:tblLook w:val="04A0" w:firstRow="1" w:lastRow="0" w:firstColumn="1" w:lastColumn="0" w:noHBand="0" w:noVBand="1"/>
        <w:tblPrChange w:id="108" w:author="Yigit Cay" w:date="2019-12-09T13:36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704"/>
        <w:gridCol w:w="2268"/>
        <w:gridCol w:w="6044"/>
        <w:tblGridChange w:id="109">
          <w:tblGrid>
            <w:gridCol w:w="704"/>
            <w:gridCol w:w="2268"/>
            <w:gridCol w:w="6044"/>
          </w:tblGrid>
        </w:tblGridChange>
      </w:tblGrid>
      <w:tr w:rsidR="00F656BD" w14:paraId="1EF31806" w14:textId="77777777" w:rsidTr="007F3E44">
        <w:trPr>
          <w:trHeight w:val="510"/>
          <w:trPrChange w:id="110" w:author="Yigit Cay" w:date="2019-12-09T13:36:00Z">
            <w:trPr>
              <w:trHeight w:val="510"/>
            </w:trPr>
          </w:trPrChange>
        </w:trPr>
        <w:tc>
          <w:tcPr>
            <w:tcW w:w="704" w:type="dxa"/>
            <w:shd w:val="clear" w:color="auto" w:fill="F2F2F2" w:themeFill="background1" w:themeFillShade="F2"/>
            <w:vAlign w:val="center"/>
            <w:tcPrChange w:id="111" w:author="Yigit Cay" w:date="2019-12-09T13:36:00Z">
              <w:tcPr>
                <w:tcW w:w="704" w:type="dxa"/>
                <w:shd w:val="clear" w:color="auto" w:fill="92D050"/>
                <w:vAlign w:val="center"/>
              </w:tcPr>
            </w:tcPrChange>
          </w:tcPr>
          <w:p w14:paraId="6F1AE253" w14:textId="778C6E35" w:rsidR="00F656BD" w:rsidRPr="00F656BD" w:rsidRDefault="00F656BD" w:rsidP="00F656BD">
            <w:pPr>
              <w:jc w:val="center"/>
              <w:rPr>
                <w:b/>
                <w:bCs/>
              </w:rPr>
            </w:pPr>
            <w:r w:rsidRPr="00F656BD">
              <w:rPr>
                <w:b/>
                <w:bCs/>
              </w:rPr>
              <w:t>No.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tcPrChange w:id="112" w:author="Yigit Cay" w:date="2019-12-09T13:36:00Z">
              <w:tcPr>
                <w:tcW w:w="2268" w:type="dxa"/>
                <w:shd w:val="clear" w:color="auto" w:fill="92D050"/>
                <w:vAlign w:val="center"/>
              </w:tcPr>
            </w:tcPrChange>
          </w:tcPr>
          <w:p w14:paraId="75698DF3" w14:textId="58F06B59" w:rsidR="00F656BD" w:rsidRPr="00F656BD" w:rsidRDefault="00F656BD" w:rsidP="00F656BD">
            <w:pPr>
              <w:rPr>
                <w:b/>
                <w:bCs/>
              </w:rPr>
            </w:pPr>
            <w:r w:rsidRPr="00F656BD">
              <w:rPr>
                <w:b/>
                <w:bCs/>
              </w:rPr>
              <w:t>Items</w:t>
            </w:r>
          </w:p>
        </w:tc>
        <w:tc>
          <w:tcPr>
            <w:tcW w:w="6044" w:type="dxa"/>
            <w:shd w:val="clear" w:color="auto" w:fill="F2F2F2" w:themeFill="background1" w:themeFillShade="F2"/>
            <w:vAlign w:val="center"/>
            <w:tcPrChange w:id="113" w:author="Yigit Cay" w:date="2019-12-09T13:36:00Z">
              <w:tcPr>
                <w:tcW w:w="6044" w:type="dxa"/>
                <w:shd w:val="clear" w:color="auto" w:fill="92D050"/>
                <w:vAlign w:val="center"/>
              </w:tcPr>
            </w:tcPrChange>
          </w:tcPr>
          <w:p w14:paraId="6D779098" w14:textId="0F1B484C" w:rsidR="00F656BD" w:rsidRPr="00F656BD" w:rsidRDefault="00F656BD" w:rsidP="00F656BD">
            <w:pPr>
              <w:rPr>
                <w:b/>
                <w:bCs/>
              </w:rPr>
            </w:pPr>
            <w:r w:rsidRPr="00F656BD">
              <w:rPr>
                <w:b/>
                <w:bCs/>
              </w:rPr>
              <w:t>Specification</w:t>
            </w:r>
          </w:p>
        </w:tc>
      </w:tr>
      <w:tr w:rsidR="00F656BD" w14:paraId="2F0FACC4" w14:textId="77777777" w:rsidTr="00F656BD">
        <w:trPr>
          <w:trHeight w:val="510"/>
        </w:trPr>
        <w:tc>
          <w:tcPr>
            <w:tcW w:w="704" w:type="dxa"/>
            <w:vAlign w:val="center"/>
          </w:tcPr>
          <w:p w14:paraId="6EED5AF2" w14:textId="24B13426" w:rsidR="00F656BD" w:rsidRDefault="00F656BD" w:rsidP="00F656BD">
            <w:pPr>
              <w:jc w:val="center"/>
            </w:pPr>
            <w:r>
              <w:t>1</w:t>
            </w:r>
          </w:p>
        </w:tc>
        <w:tc>
          <w:tcPr>
            <w:tcW w:w="2268" w:type="dxa"/>
            <w:vAlign w:val="center"/>
          </w:tcPr>
          <w:p w14:paraId="22C6DBAB" w14:textId="3DB33651" w:rsidR="00F656BD" w:rsidRDefault="00F656BD" w:rsidP="00F656BD">
            <w:r>
              <w:t>Name</w:t>
            </w:r>
          </w:p>
        </w:tc>
        <w:tc>
          <w:tcPr>
            <w:tcW w:w="6044" w:type="dxa"/>
            <w:vAlign w:val="center"/>
          </w:tcPr>
          <w:p w14:paraId="41E5FC5F" w14:textId="056024E5" w:rsidR="00EA397D" w:rsidRDefault="00EA397D" w:rsidP="00F656BD">
            <w:r>
              <w:t>Thermal vacuum test equipment (Space Chamber)</w:t>
            </w:r>
          </w:p>
        </w:tc>
      </w:tr>
      <w:tr w:rsidR="00F656BD" w14:paraId="499694EC" w14:textId="77777777" w:rsidTr="00F656BD">
        <w:trPr>
          <w:trHeight w:val="510"/>
        </w:trPr>
        <w:tc>
          <w:tcPr>
            <w:tcW w:w="704" w:type="dxa"/>
            <w:vAlign w:val="center"/>
          </w:tcPr>
          <w:p w14:paraId="6CC1AE51" w14:textId="1CC691FD" w:rsidR="00F656BD" w:rsidRDefault="00EA397D" w:rsidP="00F656BD">
            <w:pPr>
              <w:jc w:val="center"/>
            </w:pPr>
            <w:r>
              <w:t>2</w:t>
            </w:r>
          </w:p>
        </w:tc>
        <w:tc>
          <w:tcPr>
            <w:tcW w:w="2268" w:type="dxa"/>
            <w:vAlign w:val="center"/>
          </w:tcPr>
          <w:p w14:paraId="5D495881" w14:textId="73FC01BC" w:rsidR="00F656BD" w:rsidRDefault="00F656BD" w:rsidP="00F656BD">
            <w:r>
              <w:t>Size</w:t>
            </w:r>
          </w:p>
        </w:tc>
        <w:tc>
          <w:tcPr>
            <w:tcW w:w="6044" w:type="dxa"/>
            <w:vAlign w:val="center"/>
          </w:tcPr>
          <w:p w14:paraId="61D52919" w14:textId="3A3FEE94" w:rsidR="00F656BD" w:rsidRDefault="00EA397D" w:rsidP="00F656BD">
            <w:r>
              <w:t>L1700 x L1500 mm (shroud inner diameter)</w:t>
            </w:r>
          </w:p>
        </w:tc>
      </w:tr>
      <w:tr w:rsidR="00F656BD" w14:paraId="073D56A8" w14:textId="77777777" w:rsidTr="00F656BD">
        <w:trPr>
          <w:trHeight w:val="510"/>
        </w:trPr>
        <w:tc>
          <w:tcPr>
            <w:tcW w:w="704" w:type="dxa"/>
            <w:vAlign w:val="center"/>
          </w:tcPr>
          <w:p w14:paraId="30DC10B4" w14:textId="603A4434" w:rsidR="00F656BD" w:rsidRDefault="00EA397D" w:rsidP="00F656BD">
            <w:pPr>
              <w:jc w:val="center"/>
            </w:pPr>
            <w:r>
              <w:t>3</w:t>
            </w:r>
          </w:p>
        </w:tc>
        <w:tc>
          <w:tcPr>
            <w:tcW w:w="2268" w:type="dxa"/>
            <w:vAlign w:val="center"/>
          </w:tcPr>
          <w:p w14:paraId="0579A39C" w14:textId="6293392A" w:rsidR="00F656BD" w:rsidRDefault="00F656BD" w:rsidP="00F656BD">
            <w:r>
              <w:t>Material</w:t>
            </w:r>
          </w:p>
        </w:tc>
        <w:tc>
          <w:tcPr>
            <w:tcW w:w="6044" w:type="dxa"/>
            <w:vAlign w:val="center"/>
          </w:tcPr>
          <w:p w14:paraId="26863F76" w14:textId="55A8F8F0" w:rsidR="00F656BD" w:rsidRDefault="00F656BD" w:rsidP="00F656BD">
            <w:r>
              <w:t>Stainless steel</w:t>
            </w:r>
          </w:p>
        </w:tc>
      </w:tr>
      <w:tr w:rsidR="00F656BD" w14:paraId="4262A9C8" w14:textId="77777777" w:rsidTr="00F656BD">
        <w:trPr>
          <w:trHeight w:val="510"/>
        </w:trPr>
        <w:tc>
          <w:tcPr>
            <w:tcW w:w="704" w:type="dxa"/>
            <w:vAlign w:val="center"/>
          </w:tcPr>
          <w:p w14:paraId="573214C4" w14:textId="52B1300D" w:rsidR="00F656BD" w:rsidRDefault="00EA397D" w:rsidP="00F656BD">
            <w:pPr>
              <w:jc w:val="center"/>
            </w:pPr>
            <w:r>
              <w:t>4</w:t>
            </w:r>
          </w:p>
        </w:tc>
        <w:tc>
          <w:tcPr>
            <w:tcW w:w="2268" w:type="dxa"/>
            <w:vAlign w:val="center"/>
          </w:tcPr>
          <w:p w14:paraId="375383B6" w14:textId="1CF9F547" w:rsidR="00F656BD" w:rsidRDefault="00F656BD" w:rsidP="00F656BD">
            <w:r>
              <w:t>Ultimate Vacuum</w:t>
            </w:r>
          </w:p>
        </w:tc>
        <w:tc>
          <w:tcPr>
            <w:tcW w:w="6044" w:type="dxa"/>
            <w:vAlign w:val="center"/>
          </w:tcPr>
          <w:p w14:paraId="19F0B529" w14:textId="26547031" w:rsidR="00F656BD" w:rsidRDefault="00EA397D" w:rsidP="00F656BD">
            <m:oMathPara>
              <m:oMath>
                <m:r>
                  <w:rPr>
                    <w:rFonts w:ascii="Cambria Math" w:hAnsi="Cambria Math"/>
                  </w:rPr>
                  <m:t>5.0*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-6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Pa</m:t>
                    </m:r>
                  </m:e>
                </m:d>
              </m:oMath>
            </m:oMathPara>
          </w:p>
        </w:tc>
      </w:tr>
      <w:tr w:rsidR="00F656BD" w14:paraId="6D80FC10" w14:textId="77777777" w:rsidTr="00F656BD">
        <w:trPr>
          <w:trHeight w:val="510"/>
        </w:trPr>
        <w:tc>
          <w:tcPr>
            <w:tcW w:w="704" w:type="dxa"/>
            <w:vAlign w:val="center"/>
          </w:tcPr>
          <w:p w14:paraId="5E1826DC" w14:textId="2E1180BB" w:rsidR="00F656BD" w:rsidRDefault="00EA397D" w:rsidP="00F656BD">
            <w:pPr>
              <w:jc w:val="center"/>
            </w:pPr>
            <w:r>
              <w:t>5</w:t>
            </w:r>
          </w:p>
        </w:tc>
        <w:tc>
          <w:tcPr>
            <w:tcW w:w="2268" w:type="dxa"/>
            <w:vAlign w:val="center"/>
          </w:tcPr>
          <w:p w14:paraId="5F97B184" w14:textId="73D99D23" w:rsidR="00F656BD" w:rsidRDefault="00EA397D" w:rsidP="00F656BD">
            <w:r>
              <w:t xml:space="preserve">Shroud </w:t>
            </w:r>
            <w:r w:rsidR="00F656BD">
              <w:t>Temperature</w:t>
            </w:r>
          </w:p>
        </w:tc>
        <w:tc>
          <w:tcPr>
            <w:tcW w:w="6044" w:type="dxa"/>
            <w:vAlign w:val="center"/>
          </w:tcPr>
          <w:p w14:paraId="59820EDC" w14:textId="5A623A9D" w:rsidR="00F656BD" w:rsidRPr="00FA6E3B" w:rsidRDefault="00FA6E3B" w:rsidP="00F656BD">
            <w:pPr>
              <w:rPr>
                <w:i/>
                <w:lang w:val="es-PY"/>
              </w:rPr>
            </w:pPr>
            <m:oMathPara>
              <m:oMath>
                <m:r>
                  <w:rPr>
                    <w:rFonts w:ascii="Cambria Math" w:hAnsi="Cambria Math"/>
                  </w:rPr>
                  <m:t>-185</m:t>
                </m:r>
                <m:r>
                  <w:ins w:id="114" w:author="Yigit Cay" w:date="2019-12-09T11:50:00Z">
                    <w:rPr>
                      <w:rFonts w:ascii="Cambria Math" w:hAnsi="Cambria Math"/>
                    </w:rPr>
                    <m:t xml:space="preserve"> </m:t>
                  </w:ins>
                </m:r>
                <m:r>
                  <w:rPr>
                    <w:rFonts w:ascii="Cambria Math" w:hAnsi="Cambria Math"/>
                    <w:lang w:val="es-PY"/>
                  </w:rPr>
                  <m:t>°C</m:t>
                </m:r>
              </m:oMath>
            </m:oMathPara>
          </w:p>
        </w:tc>
      </w:tr>
      <w:tr w:rsidR="00F656BD" w14:paraId="783B60C8" w14:textId="77777777" w:rsidTr="00F656BD">
        <w:trPr>
          <w:trHeight w:val="510"/>
        </w:trPr>
        <w:tc>
          <w:tcPr>
            <w:tcW w:w="704" w:type="dxa"/>
            <w:vAlign w:val="center"/>
          </w:tcPr>
          <w:p w14:paraId="0852F278" w14:textId="1CF4334D" w:rsidR="00F656BD" w:rsidRDefault="00EA397D" w:rsidP="00F656BD">
            <w:pPr>
              <w:jc w:val="center"/>
            </w:pPr>
            <w:r>
              <w:t>6</w:t>
            </w:r>
          </w:p>
        </w:tc>
        <w:tc>
          <w:tcPr>
            <w:tcW w:w="2268" w:type="dxa"/>
            <w:vAlign w:val="center"/>
          </w:tcPr>
          <w:p w14:paraId="712C946C" w14:textId="06671830" w:rsidR="00F656BD" w:rsidRDefault="00EA397D" w:rsidP="00F656BD">
            <w:r>
              <w:t>Size of test table</w:t>
            </w:r>
          </w:p>
        </w:tc>
        <w:tc>
          <w:tcPr>
            <w:tcW w:w="6044" w:type="dxa"/>
            <w:vAlign w:val="center"/>
          </w:tcPr>
          <w:p w14:paraId="5646E13A" w14:textId="5297C041" w:rsidR="00F656BD" w:rsidRDefault="00EA397D" w:rsidP="00F656BD">
            <w:r>
              <w:t>W</w:t>
            </w:r>
            <w:ins w:id="115" w:author="Yigit Cay" w:date="2019-12-09T11:50:00Z">
              <w:r w:rsidR="0004023E">
                <w:t xml:space="preserve"> </w:t>
              </w:r>
            </w:ins>
            <w:r>
              <w:t>500 x D</w:t>
            </w:r>
            <w:ins w:id="116" w:author="Yigit Cay" w:date="2019-12-09T11:50:00Z">
              <w:r w:rsidR="0004023E">
                <w:t xml:space="preserve"> </w:t>
              </w:r>
            </w:ins>
            <w:r>
              <w:t>500 x H</w:t>
            </w:r>
            <w:ins w:id="117" w:author="Yigit Cay" w:date="2019-12-09T11:50:00Z">
              <w:r w:rsidR="0004023E">
                <w:t xml:space="preserve"> </w:t>
              </w:r>
            </w:ins>
            <w:r>
              <w:t>500 mm. 50</w:t>
            </w:r>
            <w:ins w:id="118" w:author="Yigit Cay" w:date="2019-12-09T11:50:00Z">
              <w:r w:rsidR="0004023E">
                <w:t xml:space="preserve"> </w:t>
              </w:r>
            </w:ins>
            <w:r>
              <w:t>kg</w:t>
            </w:r>
          </w:p>
        </w:tc>
      </w:tr>
      <w:tr w:rsidR="00F656BD" w14:paraId="4583341A" w14:textId="77777777" w:rsidTr="00F656BD">
        <w:trPr>
          <w:trHeight w:val="510"/>
        </w:trPr>
        <w:tc>
          <w:tcPr>
            <w:tcW w:w="704" w:type="dxa"/>
            <w:vAlign w:val="center"/>
          </w:tcPr>
          <w:p w14:paraId="4138EEA7" w14:textId="499692D1" w:rsidR="00F656BD" w:rsidRDefault="00EA397D" w:rsidP="00F656BD">
            <w:pPr>
              <w:jc w:val="center"/>
            </w:pPr>
            <w:r>
              <w:t>7</w:t>
            </w:r>
          </w:p>
        </w:tc>
        <w:tc>
          <w:tcPr>
            <w:tcW w:w="2268" w:type="dxa"/>
            <w:vAlign w:val="center"/>
          </w:tcPr>
          <w:p w14:paraId="40285875" w14:textId="0DA836DC" w:rsidR="00F656BD" w:rsidRDefault="00F656BD" w:rsidP="00F656BD">
            <w:r>
              <w:t>Characteristics</w:t>
            </w:r>
          </w:p>
        </w:tc>
        <w:tc>
          <w:tcPr>
            <w:tcW w:w="6044" w:type="dxa"/>
            <w:vAlign w:val="center"/>
          </w:tcPr>
          <w:p w14:paraId="4FD3F250" w14:textId="77777777" w:rsidR="00F656BD" w:rsidRDefault="00EA397D" w:rsidP="00F656BD">
            <w:r>
              <w:t>Satellite rail + gauge</w:t>
            </w:r>
          </w:p>
          <w:p w14:paraId="2C48E247" w14:textId="77777777" w:rsidR="00EA397D" w:rsidRDefault="00EA397D" w:rsidP="00F656BD">
            <w:r>
              <w:t>Clean booth</w:t>
            </w:r>
          </w:p>
          <w:p w14:paraId="7BC0B801" w14:textId="29C9666E" w:rsidR="00EA397D" w:rsidRDefault="00EA397D" w:rsidP="00F656BD">
            <w:r>
              <w:t>Power output: 400</w:t>
            </w:r>
            <w:ins w:id="119" w:author="Yigit Cay" w:date="2019-12-09T11:50:00Z">
              <w:r w:rsidR="0004023E">
                <w:t xml:space="preserve"> </w:t>
              </w:r>
            </w:ins>
            <w:r>
              <w:t>W x6</w:t>
            </w:r>
          </w:p>
          <w:p w14:paraId="049C37FC" w14:textId="77777777" w:rsidR="00EA397D" w:rsidRDefault="00EA397D" w:rsidP="00F656BD">
            <w:r>
              <w:t>Heat input current introduction terminal 32</w:t>
            </w:r>
          </w:p>
          <w:p w14:paraId="0082F4F1" w14:textId="77777777" w:rsidR="00EA397D" w:rsidRDefault="00EA397D" w:rsidP="00F656BD">
            <w:r>
              <w:t>Signal terminal: BNC x3   SMA x2</w:t>
            </w:r>
          </w:p>
          <w:p w14:paraId="0FC40CF0" w14:textId="77777777" w:rsidR="00EA397D" w:rsidRDefault="00EA397D" w:rsidP="00F656BD">
            <w:r>
              <w:t>Thermocouple: Type K x80</w:t>
            </w:r>
          </w:p>
          <w:p w14:paraId="66D64789" w14:textId="473EFA6A" w:rsidR="00EA397D" w:rsidRDefault="00EA397D" w:rsidP="00F656BD">
            <w:r>
              <w:t>Relay AC x3   DC x3</w:t>
            </w:r>
          </w:p>
        </w:tc>
      </w:tr>
    </w:tbl>
    <w:p w14:paraId="0CE531E5" w14:textId="74F64089" w:rsidR="00F656BD" w:rsidRPr="00F656BD" w:rsidRDefault="00F656BD" w:rsidP="00F656BD"/>
    <w:p w14:paraId="7AC60CFF" w14:textId="5363D77A" w:rsidR="00F656BD" w:rsidRDefault="00F656BD" w:rsidP="00F656BD">
      <w:pPr>
        <w:jc w:val="center"/>
      </w:pPr>
      <w:r>
        <w:rPr>
          <w:noProof/>
          <w:lang w:val="en-GB"/>
        </w:rPr>
        <w:drawing>
          <wp:inline distT="0" distB="0" distL="0" distR="0" wp14:anchorId="384E3DC2" wp14:editId="69B1FC7A">
            <wp:extent cx="4708567" cy="35314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508" cy="354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322" w14:textId="017DC3DD" w:rsidR="00F656BD" w:rsidRDefault="00FA6E3B" w:rsidP="00FA6E3B">
      <w:pPr>
        <w:pStyle w:val="Caption"/>
        <w:jc w:val="center"/>
      </w:pPr>
      <w:r>
        <w:t xml:space="preserve">Figure </w:t>
      </w:r>
      <w:r w:rsidR="006A7531">
        <w:fldChar w:fldCharType="begin"/>
      </w:r>
      <w:r w:rsidR="006A7531">
        <w:instrText xml:space="preserve"> SEQ Figure \* ARABIC </w:instrText>
      </w:r>
      <w:r w:rsidR="006A7531">
        <w:fldChar w:fldCharType="separate"/>
      </w:r>
      <w:r w:rsidR="00B36868">
        <w:rPr>
          <w:noProof/>
        </w:rPr>
        <w:t>2</w:t>
      </w:r>
      <w:r w:rsidR="006A7531">
        <w:rPr>
          <w:noProof/>
        </w:rPr>
        <w:fldChar w:fldCharType="end"/>
      </w:r>
      <w:r>
        <w:t xml:space="preserve"> </w:t>
      </w:r>
      <w:r w:rsidR="00EA397D">
        <w:t>Space</w:t>
      </w:r>
      <w:r>
        <w:t xml:space="preserve"> Chamber at </w:t>
      </w:r>
      <w:proofErr w:type="spellStart"/>
      <w:r>
        <w:t>CeNT</w:t>
      </w:r>
      <w:proofErr w:type="spellEnd"/>
    </w:p>
    <w:p w14:paraId="749C7DED" w14:textId="58BA18A2" w:rsidR="00E840A4" w:rsidRDefault="00E840A4" w:rsidP="003536BF">
      <w:pPr>
        <w:pStyle w:val="Heading2"/>
        <w:numPr>
          <w:ilvl w:val="1"/>
          <w:numId w:val="4"/>
        </w:numPr>
        <w:jc w:val="both"/>
      </w:pPr>
      <w:bookmarkStart w:id="120" w:name="_Toc26640285"/>
      <w:r>
        <w:lastRenderedPageBreak/>
        <w:t>Test Setup</w:t>
      </w:r>
      <w:bookmarkEnd w:id="120"/>
    </w:p>
    <w:p w14:paraId="322DA6F7" w14:textId="77777777" w:rsidR="005A347A" w:rsidRPr="005A347A" w:rsidRDefault="005A347A" w:rsidP="005A347A"/>
    <w:p w14:paraId="068096DE" w14:textId="4A5F2904" w:rsidR="00E840A4" w:rsidRDefault="00B6349D" w:rsidP="00F656BD">
      <w:pPr>
        <w:jc w:val="center"/>
      </w:pPr>
      <w:r>
        <w:rPr>
          <w:noProof/>
          <w:lang w:val="en-GB"/>
        </w:rPr>
        <w:drawing>
          <wp:inline distT="0" distB="0" distL="0" distR="0" wp14:anchorId="28484191" wp14:editId="31F85570">
            <wp:extent cx="5635682" cy="2552700"/>
            <wp:effectExtent l="0" t="0" r="3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603" cy="25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652E" w14:textId="45C0A2A5" w:rsidR="00B6349D" w:rsidRDefault="00B6349D" w:rsidP="00B6349D">
      <w:pPr>
        <w:pStyle w:val="Caption"/>
        <w:jc w:val="center"/>
      </w:pPr>
      <w:r>
        <w:t xml:space="preserve">Figure </w:t>
      </w:r>
      <w:r w:rsidR="006A7531">
        <w:fldChar w:fldCharType="begin"/>
      </w:r>
      <w:r w:rsidR="006A7531">
        <w:instrText xml:space="preserve"> SEQ Figure \* ARABIC </w:instrText>
      </w:r>
      <w:r w:rsidR="006A7531">
        <w:fldChar w:fldCharType="separate"/>
      </w:r>
      <w:r w:rsidR="00B36868">
        <w:rPr>
          <w:noProof/>
        </w:rPr>
        <w:t>3</w:t>
      </w:r>
      <w:r w:rsidR="006A7531">
        <w:rPr>
          <w:noProof/>
        </w:rPr>
        <w:fldChar w:fldCharType="end"/>
      </w:r>
      <w:r>
        <w:t xml:space="preserve"> Overall test setup</w:t>
      </w:r>
    </w:p>
    <w:p w14:paraId="2BAA63F5" w14:textId="652E971F" w:rsidR="00B6349D" w:rsidRDefault="00F656BD" w:rsidP="00F656BD">
      <w:pPr>
        <w:jc w:val="center"/>
      </w:pPr>
      <w:r w:rsidRPr="00F656BD">
        <w:rPr>
          <w:noProof/>
          <w:lang w:val="en-GB"/>
        </w:rPr>
        <w:drawing>
          <wp:inline distT="0" distB="0" distL="0" distR="0" wp14:anchorId="1FF61735" wp14:editId="5FBE69A6">
            <wp:extent cx="4998588" cy="207010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04" cy="207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CCCC" w14:textId="6928D6A1" w:rsidR="00F656BD" w:rsidRDefault="00F656BD" w:rsidP="00F656BD">
      <w:pPr>
        <w:pStyle w:val="Caption"/>
        <w:jc w:val="center"/>
      </w:pPr>
      <w:r>
        <w:t xml:space="preserve">Figure </w:t>
      </w:r>
      <w:r w:rsidR="006A7531">
        <w:fldChar w:fldCharType="begin"/>
      </w:r>
      <w:r w:rsidR="006A7531">
        <w:instrText xml:space="preserve"> SEQ Figure \* ARABIC </w:instrText>
      </w:r>
      <w:r w:rsidR="006A7531">
        <w:fldChar w:fldCharType="separate"/>
      </w:r>
      <w:r w:rsidR="00B36868">
        <w:rPr>
          <w:noProof/>
        </w:rPr>
        <w:t>4</w:t>
      </w:r>
      <w:r w:rsidR="006A7531">
        <w:rPr>
          <w:noProof/>
        </w:rPr>
        <w:fldChar w:fldCharType="end"/>
      </w:r>
      <w:r>
        <w:t xml:space="preserve"> </w:t>
      </w:r>
      <w:r w:rsidRPr="00005F53">
        <w:t>Connection</w:t>
      </w:r>
      <w:ins w:id="121" w:author="Yigit Cay" w:date="2019-12-09T11:51:00Z">
        <w:r w:rsidR="00801737">
          <w:t>s</w:t>
        </w:r>
      </w:ins>
      <w:r w:rsidRPr="00005F53">
        <w:t xml:space="preserve"> from COM-UHF transceiver boards to </w:t>
      </w:r>
      <w:ins w:id="122" w:author="Yigit Cay" w:date="2019-12-09T11:51:00Z">
        <w:r w:rsidR="00801737">
          <w:t xml:space="preserve">the </w:t>
        </w:r>
      </w:ins>
      <w:r w:rsidRPr="00005F53">
        <w:t>GS equipment</w:t>
      </w:r>
    </w:p>
    <w:p w14:paraId="602CA238" w14:textId="77777777" w:rsidR="00F656BD" w:rsidRDefault="00F656BD" w:rsidP="003536BF">
      <w:pPr>
        <w:jc w:val="both"/>
      </w:pPr>
    </w:p>
    <w:p w14:paraId="3E93BA77" w14:textId="49CA1386" w:rsidR="00E840A4" w:rsidRDefault="00E840A4" w:rsidP="003536BF">
      <w:pPr>
        <w:pStyle w:val="Heading2"/>
        <w:numPr>
          <w:ilvl w:val="1"/>
          <w:numId w:val="4"/>
        </w:numPr>
        <w:jc w:val="both"/>
      </w:pPr>
      <w:bookmarkStart w:id="123" w:name="_Toc26640286"/>
      <w:r>
        <w:t>Thermal Cycle Profile</w:t>
      </w:r>
      <w:bookmarkEnd w:id="123"/>
    </w:p>
    <w:p w14:paraId="01DCDF05" w14:textId="6D70968D" w:rsidR="00A5181C" w:rsidRDefault="00A5181C" w:rsidP="00A5181C">
      <w:pPr>
        <w:pStyle w:val="ListParagraph"/>
        <w:numPr>
          <w:ilvl w:val="0"/>
          <w:numId w:val="17"/>
        </w:numPr>
        <w:jc w:val="both"/>
      </w:pPr>
      <w:r>
        <w:t xml:space="preserve">The test is planned to be conducted for 4 cycles (4 cold and 4 hot) as shown in </w:t>
      </w:r>
      <w:r>
        <w:fldChar w:fldCharType="begin"/>
      </w:r>
      <w:r>
        <w:instrText xml:space="preserve"> REF _Ref17849756 \h </w:instrText>
      </w:r>
      <w:r>
        <w:fldChar w:fldCharType="separate"/>
      </w:r>
      <w:r w:rsidR="00B36868">
        <w:t xml:space="preserve">Figure </w:t>
      </w:r>
      <w:r w:rsidR="00B36868">
        <w:rPr>
          <w:noProof/>
        </w:rPr>
        <w:t>5</w:t>
      </w:r>
      <w:r>
        <w:fldChar w:fldCharType="end"/>
      </w:r>
      <w:r>
        <w:t>.</w:t>
      </w:r>
    </w:p>
    <w:p w14:paraId="11647A7E" w14:textId="77777777" w:rsidR="00A5181C" w:rsidRDefault="00A5181C" w:rsidP="00A5181C">
      <w:pPr>
        <w:pStyle w:val="ListParagraph"/>
        <w:numPr>
          <w:ilvl w:val="0"/>
          <w:numId w:val="17"/>
        </w:numPr>
        <w:jc w:val="both"/>
      </w:pPr>
      <w:r>
        <w:t xml:space="preserve">At the extreme cold temperature and at the extreme hot temperature of each cycle, soaking time would be two hours with one hour for functional testing. </w:t>
      </w:r>
      <w:commentRangeStart w:id="124"/>
      <w:r>
        <w:t>However, this was not the case while testing. The soak lasted at least half an hour with about another half an hour for functional testing.</w:t>
      </w:r>
    </w:p>
    <w:p w14:paraId="56BBE5AD" w14:textId="77777777" w:rsidR="00A5181C" w:rsidRDefault="00A5181C" w:rsidP="00A5181C">
      <w:pPr>
        <w:pStyle w:val="ListParagraph"/>
        <w:numPr>
          <w:ilvl w:val="0"/>
          <w:numId w:val="17"/>
        </w:numPr>
        <w:jc w:val="both"/>
      </w:pPr>
      <w:r>
        <w:t xml:space="preserve">There were total </w:t>
      </w:r>
      <w:commentRangeStart w:id="125"/>
      <w:r>
        <w:t>10 temperature measurement points for the satellite, including the six on the external panel points.</w:t>
      </w:r>
      <w:commentRangeEnd w:id="125"/>
      <w:r w:rsidR="00EB7642">
        <w:rPr>
          <w:rStyle w:val="CommentReference"/>
        </w:rPr>
        <w:commentReference w:id="125"/>
      </w:r>
    </w:p>
    <w:p w14:paraId="01670DA5" w14:textId="77777777" w:rsidR="00A5181C" w:rsidRDefault="00A5181C" w:rsidP="00A5181C">
      <w:pPr>
        <w:pStyle w:val="ListParagraph"/>
        <w:numPr>
          <w:ilvl w:val="0"/>
          <w:numId w:val="17"/>
        </w:numPr>
        <w:jc w:val="both"/>
      </w:pPr>
      <w:r>
        <w:t>The monitoring/control temperature was average of six external panels.</w:t>
      </w:r>
    </w:p>
    <w:p w14:paraId="698326B7" w14:textId="1E5B8937" w:rsidR="00A5181C" w:rsidRDefault="00A5181C" w:rsidP="00A5181C">
      <w:pPr>
        <w:pStyle w:val="ListParagraph"/>
        <w:numPr>
          <w:ilvl w:val="0"/>
          <w:numId w:val="17"/>
        </w:numPr>
        <w:jc w:val="both"/>
      </w:pPr>
      <w:r>
        <w:t xml:space="preserve">The worst hot condition for the external panel </w:t>
      </w:r>
      <w:del w:id="126" w:author="Yigit Cay" w:date="2019-12-09T13:11:00Z">
        <w:r w:rsidDel="00EB7642">
          <w:delText xml:space="preserve">was </w:delText>
        </w:r>
      </w:del>
      <w:ins w:id="127" w:author="Yigit Cay" w:date="2019-12-09T13:11:00Z">
        <w:r w:rsidR="00EB7642">
          <w:t>i</w:t>
        </w:r>
        <w:r w:rsidR="00EB7642">
          <w:t xml:space="preserve">s </w:t>
        </w:r>
      </w:ins>
      <w:r>
        <w:t>+</w:t>
      </w:r>
      <w:del w:id="128" w:author="Yigit Cay" w:date="2019-12-09T13:11:00Z">
        <w:r w:rsidDel="00EB7642">
          <w:delText>55</w:delText>
        </w:r>
      </w:del>
      <w:ins w:id="129" w:author="Yigit Cay" w:date="2019-12-09T13:11:00Z">
        <w:r w:rsidR="00EB7642">
          <w:t>30</w:t>
        </w:r>
      </w:ins>
      <w:r>
        <w:t>°C.</w:t>
      </w:r>
    </w:p>
    <w:p w14:paraId="67712806" w14:textId="77777777" w:rsidR="00A5181C" w:rsidRDefault="00A5181C" w:rsidP="00A5181C">
      <w:pPr>
        <w:pStyle w:val="ListParagraph"/>
        <w:numPr>
          <w:ilvl w:val="0"/>
          <w:numId w:val="17"/>
        </w:numPr>
        <w:jc w:val="both"/>
      </w:pPr>
      <w:r>
        <w:t>The battery heater of the satellite thermal subsystem would be activated at 8°C and less.</w:t>
      </w:r>
    </w:p>
    <w:p w14:paraId="7B1968E9" w14:textId="77777777" w:rsidR="00A5181C" w:rsidRDefault="00A5181C" w:rsidP="00A5181C">
      <w:pPr>
        <w:pStyle w:val="ListParagraph"/>
        <w:numPr>
          <w:ilvl w:val="0"/>
          <w:numId w:val="17"/>
        </w:numPr>
        <w:jc w:val="both"/>
      </w:pPr>
      <w:r>
        <w:t>The battery temperature was controlled to go close to 0°C. However, in real case, the battery temperature went below 0°C during functional testing.</w:t>
      </w:r>
      <w:commentRangeEnd w:id="124"/>
      <w:r w:rsidR="00EB7642">
        <w:rPr>
          <w:rStyle w:val="CommentReference"/>
        </w:rPr>
        <w:commentReference w:id="124"/>
      </w:r>
    </w:p>
    <w:p w14:paraId="18DAA0B8" w14:textId="77777777" w:rsidR="00A5181C" w:rsidRDefault="00A5181C" w:rsidP="00A5181C">
      <w:pPr>
        <w:jc w:val="both"/>
      </w:pPr>
      <w:r>
        <w:rPr>
          <w:noProof/>
          <w:lang w:val="en-GB"/>
        </w:rPr>
        <w:lastRenderedPageBreak/>
        <w:drawing>
          <wp:inline distT="0" distB="0" distL="0" distR="0" wp14:anchorId="3DEEF495" wp14:editId="27B513D8">
            <wp:extent cx="5452705" cy="217043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 procedur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0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C77E" w14:textId="6D3BF828" w:rsidR="00E840A4" w:rsidRDefault="00A5181C" w:rsidP="005A347A">
      <w:pPr>
        <w:pStyle w:val="Caption"/>
        <w:jc w:val="center"/>
      </w:pPr>
      <w:bookmarkStart w:id="130" w:name="_Ref17849756"/>
      <w:commentRangeStart w:id="131"/>
      <w:r>
        <w:t xml:space="preserve">Figure </w:t>
      </w:r>
      <w:r w:rsidR="006A7531">
        <w:fldChar w:fldCharType="begin"/>
      </w:r>
      <w:r w:rsidR="006A7531">
        <w:instrText xml:space="preserve"> SEQ Figure \* ARABIC </w:instrText>
      </w:r>
      <w:r w:rsidR="006A7531">
        <w:fldChar w:fldCharType="separate"/>
      </w:r>
      <w:r w:rsidR="00B36868">
        <w:rPr>
          <w:noProof/>
        </w:rPr>
        <w:t>5</w:t>
      </w:r>
      <w:r w:rsidR="006A7531">
        <w:rPr>
          <w:noProof/>
        </w:rPr>
        <w:fldChar w:fldCharType="end"/>
      </w:r>
      <w:bookmarkEnd w:id="130"/>
      <w:r>
        <w:t xml:space="preserve"> Planned </w:t>
      </w:r>
      <w:del w:id="132" w:author="Yigit Cay" w:date="2019-12-09T13:08:00Z">
        <w:r w:rsidDel="00EB7642">
          <w:delText xml:space="preserve">Thermal </w:delText>
        </w:r>
      </w:del>
      <w:ins w:id="133" w:author="Yigit Cay" w:date="2019-12-09T13:08:00Z">
        <w:r w:rsidR="00EB7642">
          <w:t>t</w:t>
        </w:r>
        <w:r w:rsidR="00EB7642">
          <w:t xml:space="preserve">hermal </w:t>
        </w:r>
      </w:ins>
      <w:r>
        <w:t>cycle profile</w:t>
      </w:r>
      <w:del w:id="134" w:author="Yigit Cay" w:date="2019-12-09T13:08:00Z">
        <w:r w:rsidR="00364E0D" w:rsidDel="00EB7642">
          <w:delText>.</w:delText>
        </w:r>
        <w:commentRangeEnd w:id="131"/>
        <w:r w:rsidR="00EB7642" w:rsidDel="00EB7642">
          <w:rPr>
            <w:rStyle w:val="CommentReference"/>
            <w:b w:val="0"/>
            <w:iCs w:val="0"/>
          </w:rPr>
          <w:commentReference w:id="131"/>
        </w:r>
      </w:del>
    </w:p>
    <w:p w14:paraId="1148E61F" w14:textId="51149F69" w:rsidR="00E840A4" w:rsidRDefault="00985A8E" w:rsidP="003536BF">
      <w:pPr>
        <w:pStyle w:val="Heading2"/>
        <w:numPr>
          <w:ilvl w:val="1"/>
          <w:numId w:val="4"/>
        </w:numPr>
        <w:jc w:val="both"/>
      </w:pPr>
      <w:bookmarkStart w:id="135" w:name="_Toc26640287"/>
      <w:r>
        <w:t>Heater positions</w:t>
      </w:r>
      <w:bookmarkEnd w:id="135"/>
    </w:p>
    <w:p w14:paraId="098CC228" w14:textId="2E9F5853" w:rsidR="00985A8E" w:rsidRDefault="00194C19" w:rsidP="00985A8E">
      <w:pPr>
        <w:jc w:val="both"/>
      </w:pPr>
      <w:r>
        <w:t xml:space="preserve">The </w:t>
      </w:r>
      <w:del w:id="136" w:author="Yigit Cay" w:date="2019-12-09T13:11:00Z">
        <w:r w:rsidDel="00EB7642">
          <w:delText xml:space="preserve">next </w:delText>
        </w:r>
      </w:del>
      <w:ins w:id="137" w:author="Yigit Cay" w:date="2019-12-09T13:11:00Z">
        <w:r w:rsidR="00EB7642">
          <w:t>following</w:t>
        </w:r>
        <w:r w:rsidR="00EB7642">
          <w:t xml:space="preserve"> </w:t>
        </w:r>
      </w:ins>
      <w:r>
        <w:t>table</w:t>
      </w:r>
      <w:r w:rsidRPr="00194C19">
        <w:t xml:space="preserve"> provides the sheet heater parameters such as position, size, resistance and maximum power that can be used for the test.</w:t>
      </w:r>
    </w:p>
    <w:p w14:paraId="7761874D" w14:textId="69144BA5" w:rsidR="00EB7642" w:rsidRDefault="00EB7642" w:rsidP="00EB7642">
      <w:pPr>
        <w:pStyle w:val="Caption"/>
        <w:keepNext/>
        <w:jc w:val="center"/>
        <w:rPr>
          <w:ins w:id="138" w:author="Yigit Cay" w:date="2019-12-09T13:11:00Z"/>
        </w:rPr>
        <w:pPrChange w:id="139" w:author="Yigit Cay" w:date="2019-12-09T13:12:00Z">
          <w:pPr/>
        </w:pPrChange>
      </w:pPr>
      <w:ins w:id="140" w:author="Yigit Cay" w:date="2019-12-09T13:11:00Z">
        <w:r>
          <w:t xml:space="preserve">Table </w:t>
        </w:r>
        <w:r>
          <w:fldChar w:fldCharType="begin"/>
        </w:r>
        <w:r>
          <w:instrText xml:space="preserve"> STYLEREF 1 \s </w:instrText>
        </w:r>
      </w:ins>
      <w:r>
        <w:fldChar w:fldCharType="separate"/>
      </w:r>
      <w:r>
        <w:rPr>
          <w:noProof/>
        </w:rPr>
        <w:t>6</w:t>
      </w:r>
      <w:ins w:id="141" w:author="Yigit Cay" w:date="2019-12-09T13:11:00Z">
        <w:r>
          <w:fldChar w:fldCharType="end"/>
        </w:r>
        <w:r>
          <w:t>.</w:t>
        </w:r>
        <w:r>
          <w:fldChar w:fldCharType="begin"/>
        </w:r>
        <w:r>
          <w:instrText xml:space="preserve"> SEQ Table \* ARABIC \s 1 </w:instrText>
        </w:r>
      </w:ins>
      <w:r>
        <w:fldChar w:fldCharType="separate"/>
      </w:r>
      <w:ins w:id="142" w:author="Yigit Cay" w:date="2019-12-09T13:11:00Z">
        <w:r>
          <w:rPr>
            <w:noProof/>
          </w:rPr>
          <w:t>2</w:t>
        </w:r>
        <w:r>
          <w:fldChar w:fldCharType="end"/>
        </w:r>
        <w:r>
          <w:t xml:space="preserve"> </w:t>
        </w:r>
      </w:ins>
      <w:ins w:id="143" w:author="Yigit Cay" w:date="2019-12-09T13:12:00Z">
        <w:r>
          <w:t>Heater properties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  <w:tblPrChange w:id="144" w:author="Yigit Cay" w:date="2019-12-09T13:36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1502"/>
        <w:gridCol w:w="1502"/>
        <w:gridCol w:w="1503"/>
        <w:gridCol w:w="1503"/>
        <w:gridCol w:w="1503"/>
        <w:gridCol w:w="1503"/>
        <w:tblGridChange w:id="145">
          <w:tblGrid>
            <w:gridCol w:w="1502"/>
            <w:gridCol w:w="1502"/>
            <w:gridCol w:w="1503"/>
            <w:gridCol w:w="1503"/>
            <w:gridCol w:w="1503"/>
            <w:gridCol w:w="1503"/>
          </w:tblGrid>
        </w:tblGridChange>
      </w:tblGrid>
      <w:tr w:rsidR="00194C19" w14:paraId="16B567E0" w14:textId="77777777" w:rsidTr="007F3E44">
        <w:tc>
          <w:tcPr>
            <w:tcW w:w="1502" w:type="dxa"/>
            <w:shd w:val="clear" w:color="auto" w:fill="F2F2F2" w:themeFill="background1" w:themeFillShade="F2"/>
            <w:vAlign w:val="center"/>
            <w:tcPrChange w:id="146" w:author="Yigit Cay" w:date="2019-12-09T13:36:00Z">
              <w:tcPr>
                <w:tcW w:w="1502" w:type="dxa"/>
                <w:vAlign w:val="center"/>
              </w:tcPr>
            </w:tcPrChange>
          </w:tcPr>
          <w:p w14:paraId="0FDA8190" w14:textId="714557D9" w:rsidR="00194C19" w:rsidRDefault="00194C19" w:rsidP="00194C19">
            <w:pPr>
              <w:jc w:val="center"/>
            </w:pPr>
            <w:r>
              <w:t>Heater Number</w:t>
            </w:r>
          </w:p>
        </w:tc>
        <w:tc>
          <w:tcPr>
            <w:tcW w:w="1502" w:type="dxa"/>
            <w:shd w:val="clear" w:color="auto" w:fill="F2F2F2" w:themeFill="background1" w:themeFillShade="F2"/>
            <w:vAlign w:val="center"/>
            <w:tcPrChange w:id="147" w:author="Yigit Cay" w:date="2019-12-09T13:36:00Z">
              <w:tcPr>
                <w:tcW w:w="1502" w:type="dxa"/>
                <w:vAlign w:val="center"/>
              </w:tcPr>
            </w:tcPrChange>
          </w:tcPr>
          <w:p w14:paraId="4CA91E7E" w14:textId="59476FE9" w:rsidR="00194C19" w:rsidRDefault="00194C19" w:rsidP="00194C19">
            <w:pPr>
              <w:jc w:val="center"/>
            </w:pPr>
            <w:r>
              <w:t>Position</w:t>
            </w:r>
          </w:p>
        </w:tc>
        <w:tc>
          <w:tcPr>
            <w:tcW w:w="1503" w:type="dxa"/>
            <w:shd w:val="clear" w:color="auto" w:fill="F2F2F2" w:themeFill="background1" w:themeFillShade="F2"/>
            <w:vAlign w:val="center"/>
            <w:tcPrChange w:id="148" w:author="Yigit Cay" w:date="2019-12-09T13:36:00Z">
              <w:tcPr>
                <w:tcW w:w="1503" w:type="dxa"/>
                <w:vAlign w:val="center"/>
              </w:tcPr>
            </w:tcPrChange>
          </w:tcPr>
          <w:p w14:paraId="0F03B5EC" w14:textId="3BFAAD64" w:rsidR="00194C19" w:rsidRDefault="00194C19" w:rsidP="00194C19">
            <w:pPr>
              <w:jc w:val="center"/>
            </w:pPr>
            <w:r>
              <w:t>Size</w:t>
            </w:r>
          </w:p>
        </w:tc>
        <w:tc>
          <w:tcPr>
            <w:tcW w:w="1503" w:type="dxa"/>
            <w:shd w:val="clear" w:color="auto" w:fill="F2F2F2" w:themeFill="background1" w:themeFillShade="F2"/>
            <w:vAlign w:val="center"/>
            <w:tcPrChange w:id="149" w:author="Yigit Cay" w:date="2019-12-09T13:36:00Z">
              <w:tcPr>
                <w:tcW w:w="1503" w:type="dxa"/>
                <w:vAlign w:val="center"/>
              </w:tcPr>
            </w:tcPrChange>
          </w:tcPr>
          <w:p w14:paraId="1C66D2AA" w14:textId="01EB08C7" w:rsidR="00194C19" w:rsidRDefault="00194C19" w:rsidP="00194C19">
            <w:pPr>
              <w:jc w:val="center"/>
            </w:pPr>
            <w:r>
              <w:t>Resistance</w:t>
            </w:r>
          </w:p>
        </w:tc>
        <w:tc>
          <w:tcPr>
            <w:tcW w:w="1503" w:type="dxa"/>
            <w:shd w:val="clear" w:color="auto" w:fill="F2F2F2" w:themeFill="background1" w:themeFillShade="F2"/>
            <w:vAlign w:val="center"/>
            <w:tcPrChange w:id="150" w:author="Yigit Cay" w:date="2019-12-09T13:36:00Z">
              <w:tcPr>
                <w:tcW w:w="1503" w:type="dxa"/>
                <w:vAlign w:val="center"/>
              </w:tcPr>
            </w:tcPrChange>
          </w:tcPr>
          <w:p w14:paraId="2FAC7284" w14:textId="73FFAF3E" w:rsidR="00194C19" w:rsidRDefault="00194C19" w:rsidP="00194C19">
            <w:pPr>
              <w:jc w:val="center"/>
            </w:pPr>
            <w:r>
              <w:t>Total Resistance</w:t>
            </w:r>
          </w:p>
        </w:tc>
        <w:tc>
          <w:tcPr>
            <w:tcW w:w="1503" w:type="dxa"/>
            <w:shd w:val="clear" w:color="auto" w:fill="F2F2F2" w:themeFill="background1" w:themeFillShade="F2"/>
            <w:vAlign w:val="center"/>
            <w:tcPrChange w:id="151" w:author="Yigit Cay" w:date="2019-12-09T13:36:00Z">
              <w:tcPr>
                <w:tcW w:w="1503" w:type="dxa"/>
                <w:vAlign w:val="center"/>
              </w:tcPr>
            </w:tcPrChange>
          </w:tcPr>
          <w:p w14:paraId="05B1F29F" w14:textId="64A996AA" w:rsidR="00194C19" w:rsidRDefault="00194C19" w:rsidP="00194C19">
            <w:pPr>
              <w:jc w:val="center"/>
            </w:pPr>
            <w:r>
              <w:t>Power supply number</w:t>
            </w:r>
          </w:p>
        </w:tc>
      </w:tr>
      <w:tr w:rsidR="00194C19" w14:paraId="74EEEAF7" w14:textId="77777777" w:rsidTr="00194C19">
        <w:tc>
          <w:tcPr>
            <w:tcW w:w="1502" w:type="dxa"/>
            <w:vAlign w:val="center"/>
          </w:tcPr>
          <w:p w14:paraId="485EB2FF" w14:textId="77777777" w:rsidR="00194C19" w:rsidRDefault="00194C19" w:rsidP="00194C19">
            <w:pPr>
              <w:jc w:val="center"/>
            </w:pPr>
          </w:p>
        </w:tc>
        <w:tc>
          <w:tcPr>
            <w:tcW w:w="1502" w:type="dxa"/>
            <w:vAlign w:val="center"/>
          </w:tcPr>
          <w:p w14:paraId="7405CA6F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1D33F073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C9C2372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3D08CB0B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15623DF0" w14:textId="77777777" w:rsidR="00194C19" w:rsidRDefault="00194C19" w:rsidP="00194C19">
            <w:pPr>
              <w:jc w:val="center"/>
            </w:pPr>
          </w:p>
        </w:tc>
      </w:tr>
      <w:tr w:rsidR="00194C19" w14:paraId="2C4A5658" w14:textId="77777777" w:rsidTr="00194C19">
        <w:tc>
          <w:tcPr>
            <w:tcW w:w="1502" w:type="dxa"/>
            <w:vAlign w:val="center"/>
          </w:tcPr>
          <w:p w14:paraId="0CB8EA36" w14:textId="77777777" w:rsidR="00194C19" w:rsidRDefault="00194C19" w:rsidP="00194C19">
            <w:pPr>
              <w:jc w:val="center"/>
            </w:pPr>
          </w:p>
        </w:tc>
        <w:tc>
          <w:tcPr>
            <w:tcW w:w="1502" w:type="dxa"/>
            <w:vAlign w:val="center"/>
          </w:tcPr>
          <w:p w14:paraId="2CFDE36C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230A7CDB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4649022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00FA597F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1F481B41" w14:textId="77777777" w:rsidR="00194C19" w:rsidRDefault="00194C19" w:rsidP="00194C19">
            <w:pPr>
              <w:jc w:val="center"/>
            </w:pPr>
          </w:p>
        </w:tc>
      </w:tr>
      <w:tr w:rsidR="00194C19" w14:paraId="7F1EF27A" w14:textId="77777777" w:rsidTr="00194C19">
        <w:tc>
          <w:tcPr>
            <w:tcW w:w="1502" w:type="dxa"/>
            <w:vAlign w:val="center"/>
          </w:tcPr>
          <w:p w14:paraId="3ADF491F" w14:textId="77777777" w:rsidR="00194C19" w:rsidRDefault="00194C19" w:rsidP="00194C19">
            <w:pPr>
              <w:jc w:val="center"/>
            </w:pPr>
          </w:p>
        </w:tc>
        <w:tc>
          <w:tcPr>
            <w:tcW w:w="1502" w:type="dxa"/>
            <w:vAlign w:val="center"/>
          </w:tcPr>
          <w:p w14:paraId="2304EF9C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0F68FE74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49F66642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0CBDBBB6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5D6DE67" w14:textId="77777777" w:rsidR="00194C19" w:rsidRDefault="00194C19" w:rsidP="00194C19">
            <w:pPr>
              <w:jc w:val="center"/>
            </w:pPr>
          </w:p>
        </w:tc>
      </w:tr>
      <w:tr w:rsidR="005A347A" w14:paraId="0574766D" w14:textId="77777777" w:rsidTr="00194C19">
        <w:tc>
          <w:tcPr>
            <w:tcW w:w="1502" w:type="dxa"/>
            <w:vAlign w:val="center"/>
          </w:tcPr>
          <w:p w14:paraId="61508F9A" w14:textId="77777777" w:rsidR="005A347A" w:rsidRDefault="005A347A" w:rsidP="00194C19">
            <w:pPr>
              <w:jc w:val="center"/>
            </w:pPr>
          </w:p>
        </w:tc>
        <w:tc>
          <w:tcPr>
            <w:tcW w:w="1502" w:type="dxa"/>
            <w:vAlign w:val="center"/>
          </w:tcPr>
          <w:p w14:paraId="6AA1E953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08101F2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5034973A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0C9A5EA5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192D99DD" w14:textId="77777777" w:rsidR="005A347A" w:rsidRDefault="005A347A" w:rsidP="00194C19">
            <w:pPr>
              <w:jc w:val="center"/>
            </w:pPr>
          </w:p>
        </w:tc>
      </w:tr>
      <w:tr w:rsidR="005A347A" w14:paraId="58C39378" w14:textId="77777777" w:rsidTr="00194C19">
        <w:tc>
          <w:tcPr>
            <w:tcW w:w="1502" w:type="dxa"/>
            <w:vAlign w:val="center"/>
          </w:tcPr>
          <w:p w14:paraId="1C7EF555" w14:textId="77777777" w:rsidR="005A347A" w:rsidRDefault="005A347A" w:rsidP="00194C19">
            <w:pPr>
              <w:jc w:val="center"/>
            </w:pPr>
          </w:p>
        </w:tc>
        <w:tc>
          <w:tcPr>
            <w:tcW w:w="1502" w:type="dxa"/>
            <w:vAlign w:val="center"/>
          </w:tcPr>
          <w:p w14:paraId="4D9688CF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230B3941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00A0341B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1CFB99D9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7B49C97C" w14:textId="77777777" w:rsidR="005A347A" w:rsidRDefault="005A347A" w:rsidP="00194C19">
            <w:pPr>
              <w:jc w:val="center"/>
            </w:pPr>
          </w:p>
        </w:tc>
      </w:tr>
      <w:tr w:rsidR="005A347A" w14:paraId="1AA74FC7" w14:textId="77777777" w:rsidTr="00194C19">
        <w:tc>
          <w:tcPr>
            <w:tcW w:w="1502" w:type="dxa"/>
            <w:vAlign w:val="center"/>
          </w:tcPr>
          <w:p w14:paraId="4E2A1359" w14:textId="77777777" w:rsidR="005A347A" w:rsidRDefault="005A347A" w:rsidP="00194C19">
            <w:pPr>
              <w:jc w:val="center"/>
            </w:pPr>
          </w:p>
        </w:tc>
        <w:tc>
          <w:tcPr>
            <w:tcW w:w="1502" w:type="dxa"/>
            <w:vAlign w:val="center"/>
          </w:tcPr>
          <w:p w14:paraId="3F350D5B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714E3598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606B0ABE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0588050D" w14:textId="77777777" w:rsidR="005A347A" w:rsidRDefault="005A347A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4E367806" w14:textId="77777777" w:rsidR="005A347A" w:rsidRDefault="005A347A" w:rsidP="00194C19">
            <w:pPr>
              <w:jc w:val="center"/>
            </w:pPr>
          </w:p>
        </w:tc>
      </w:tr>
      <w:tr w:rsidR="00194C19" w14:paraId="6A577A6B" w14:textId="77777777" w:rsidTr="00194C19">
        <w:tc>
          <w:tcPr>
            <w:tcW w:w="1502" w:type="dxa"/>
            <w:vAlign w:val="center"/>
          </w:tcPr>
          <w:p w14:paraId="61492316" w14:textId="77777777" w:rsidR="00194C19" w:rsidRDefault="00194C19" w:rsidP="00194C19">
            <w:pPr>
              <w:jc w:val="center"/>
            </w:pPr>
          </w:p>
        </w:tc>
        <w:tc>
          <w:tcPr>
            <w:tcW w:w="1502" w:type="dxa"/>
            <w:vAlign w:val="center"/>
          </w:tcPr>
          <w:p w14:paraId="4DD3EB11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55EDD07A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1F63C857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52097A49" w14:textId="77777777" w:rsidR="00194C19" w:rsidRDefault="00194C19" w:rsidP="00194C19">
            <w:pPr>
              <w:jc w:val="center"/>
            </w:pPr>
          </w:p>
        </w:tc>
        <w:tc>
          <w:tcPr>
            <w:tcW w:w="1503" w:type="dxa"/>
            <w:vAlign w:val="center"/>
          </w:tcPr>
          <w:p w14:paraId="50A523B3" w14:textId="77777777" w:rsidR="00194C19" w:rsidRDefault="00194C19" w:rsidP="00194C19">
            <w:pPr>
              <w:jc w:val="center"/>
            </w:pPr>
          </w:p>
        </w:tc>
      </w:tr>
    </w:tbl>
    <w:p w14:paraId="6C9EFBDC" w14:textId="50117FE3" w:rsidR="004A1220" w:rsidRDefault="004A1220" w:rsidP="004A1220">
      <w:pPr>
        <w:pStyle w:val="Caption"/>
        <w:jc w:val="center"/>
      </w:pPr>
      <w:commentRangeStart w:id="152"/>
      <w:r>
        <w:t xml:space="preserve">Figure </w:t>
      </w:r>
      <w:r w:rsidR="006A7531">
        <w:fldChar w:fldCharType="begin"/>
      </w:r>
      <w:r w:rsidR="006A7531">
        <w:instrText xml:space="preserve"> SEQ Figure \* ARABIC </w:instrText>
      </w:r>
      <w:r w:rsidR="006A7531">
        <w:fldChar w:fldCharType="separate"/>
      </w:r>
      <w:r w:rsidR="00B36868">
        <w:rPr>
          <w:noProof/>
        </w:rPr>
        <w:t>6</w:t>
      </w:r>
      <w:r w:rsidR="006A7531">
        <w:rPr>
          <w:noProof/>
        </w:rPr>
        <w:fldChar w:fldCharType="end"/>
      </w:r>
      <w:r>
        <w:t xml:space="preserve"> Inside chamber configuration schematic</w:t>
      </w:r>
      <w:commentRangeEnd w:id="152"/>
      <w:r w:rsidR="00EB7642">
        <w:rPr>
          <w:rStyle w:val="CommentReference"/>
          <w:b w:val="0"/>
          <w:iCs w:val="0"/>
        </w:rPr>
        <w:commentReference w:id="152"/>
      </w:r>
    </w:p>
    <w:p w14:paraId="0006E165" w14:textId="07B7C87D" w:rsidR="002069D0" w:rsidRDefault="002069D0" w:rsidP="00985A8E">
      <w:pPr>
        <w:jc w:val="both"/>
      </w:pPr>
    </w:p>
    <w:p w14:paraId="38F752D1" w14:textId="17A3528D" w:rsidR="00985A8E" w:rsidRPr="00985A8E" w:rsidRDefault="00985A8E" w:rsidP="00985A8E">
      <w:pPr>
        <w:pStyle w:val="Heading2"/>
        <w:numPr>
          <w:ilvl w:val="1"/>
          <w:numId w:val="4"/>
        </w:numPr>
      </w:pPr>
      <w:bookmarkStart w:id="153" w:name="_Toc26640288"/>
      <w:r>
        <w:t>Thermocouple positions</w:t>
      </w:r>
      <w:bookmarkEnd w:id="153"/>
    </w:p>
    <w:p w14:paraId="01180345" w14:textId="5C494D72" w:rsidR="00E840A4" w:rsidRDefault="00275EF6" w:rsidP="003536BF">
      <w:pPr>
        <w:jc w:val="both"/>
      </w:pPr>
      <w:r>
        <w:t>The thermocouple positions are summarized in the following table.</w:t>
      </w:r>
    </w:p>
    <w:p w14:paraId="032D05A1" w14:textId="1F21BDB3" w:rsidR="00275EF6" w:rsidRDefault="00275EF6" w:rsidP="00275EF6">
      <w:pPr>
        <w:pStyle w:val="Caption"/>
        <w:jc w:val="center"/>
      </w:pPr>
      <w:r>
        <w:t xml:space="preserve">Table </w:t>
      </w:r>
      <w:ins w:id="154" w:author="Yigit Cay" w:date="2019-12-09T13:11:00Z">
        <w:r w:rsidR="00EB7642">
          <w:fldChar w:fldCharType="begin"/>
        </w:r>
        <w:r w:rsidR="00EB7642">
          <w:instrText xml:space="preserve"> STYLEREF 1 \s </w:instrText>
        </w:r>
      </w:ins>
      <w:r w:rsidR="00EB7642">
        <w:fldChar w:fldCharType="separate"/>
      </w:r>
      <w:r w:rsidR="00EB7642">
        <w:rPr>
          <w:noProof/>
        </w:rPr>
        <w:t>6</w:t>
      </w:r>
      <w:ins w:id="155" w:author="Yigit Cay" w:date="2019-12-09T13:11:00Z">
        <w:r w:rsidR="00EB7642">
          <w:fldChar w:fldCharType="end"/>
        </w:r>
        <w:r w:rsidR="00EB7642">
          <w:t>.</w:t>
        </w:r>
        <w:r w:rsidR="00EB7642">
          <w:fldChar w:fldCharType="begin"/>
        </w:r>
        <w:r w:rsidR="00EB7642">
          <w:instrText xml:space="preserve"> SEQ Table \* ARABIC \s 1 </w:instrText>
        </w:r>
      </w:ins>
      <w:r w:rsidR="00EB7642">
        <w:fldChar w:fldCharType="separate"/>
      </w:r>
      <w:ins w:id="156" w:author="Yigit Cay" w:date="2019-12-09T13:11:00Z">
        <w:r w:rsidR="00EB7642">
          <w:rPr>
            <w:noProof/>
          </w:rPr>
          <w:t>3</w:t>
        </w:r>
        <w:r w:rsidR="00EB7642">
          <w:fldChar w:fldCharType="end"/>
        </w:r>
      </w:ins>
      <w:del w:id="157" w:author="Yigit Cay" w:date="2019-12-09T13:11:00Z">
        <w:r w:rsidR="006A7531" w:rsidDel="00EB7642">
          <w:fldChar w:fldCharType="begin"/>
        </w:r>
        <w:r w:rsidR="006A7531" w:rsidDel="00EB7642">
          <w:delInstrText xml:space="preserve"> SEQ Table \* ARABIC </w:delInstrText>
        </w:r>
        <w:r w:rsidR="006A7531" w:rsidDel="00EB7642">
          <w:fldChar w:fldCharType="separate"/>
        </w:r>
        <w:r w:rsidR="00B36868" w:rsidDel="00EB7642">
          <w:rPr>
            <w:noProof/>
          </w:rPr>
          <w:delText>5</w:delText>
        </w:r>
        <w:r w:rsidR="006A7531" w:rsidDel="00EB7642">
          <w:rPr>
            <w:noProof/>
          </w:rPr>
          <w:fldChar w:fldCharType="end"/>
        </w:r>
      </w:del>
      <w:r>
        <w:t xml:space="preserve"> Positions of </w:t>
      </w:r>
      <w:del w:id="158" w:author="Yigit Cay" w:date="2019-12-09T13:13:00Z">
        <w:r w:rsidDel="00EB7642">
          <w:delText>Thermocouples</w:delText>
        </w:r>
      </w:del>
      <w:ins w:id="159" w:author="Yigit Cay" w:date="2019-12-09T13:13:00Z">
        <w:r w:rsidR="00EB7642">
          <w:t>the t</w:t>
        </w:r>
        <w:r w:rsidR="00EB7642">
          <w:t>hermocouples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  <w:tblPrChange w:id="160" w:author="Yigit Cay" w:date="2019-12-09T13:36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715"/>
        <w:gridCol w:w="3793"/>
        <w:gridCol w:w="2254"/>
        <w:gridCol w:w="2254"/>
        <w:tblGridChange w:id="161">
          <w:tblGrid>
            <w:gridCol w:w="715"/>
            <w:gridCol w:w="3793"/>
            <w:gridCol w:w="2254"/>
            <w:gridCol w:w="2254"/>
          </w:tblGrid>
        </w:tblGridChange>
      </w:tblGrid>
      <w:tr w:rsidR="00275EF6" w14:paraId="7625475F" w14:textId="77777777" w:rsidTr="007F3E44">
        <w:tc>
          <w:tcPr>
            <w:tcW w:w="715" w:type="dxa"/>
            <w:shd w:val="clear" w:color="auto" w:fill="F2F2F2" w:themeFill="background1" w:themeFillShade="F2"/>
            <w:vAlign w:val="center"/>
            <w:tcPrChange w:id="162" w:author="Yigit Cay" w:date="2019-12-09T13:36:00Z">
              <w:tcPr>
                <w:tcW w:w="715" w:type="dxa"/>
                <w:shd w:val="clear" w:color="auto" w:fill="92D050"/>
                <w:vAlign w:val="center"/>
              </w:tcPr>
            </w:tcPrChange>
          </w:tcPr>
          <w:p w14:paraId="6A56658A" w14:textId="51DCB015" w:rsidR="00275EF6" w:rsidRDefault="00397C46" w:rsidP="00397C46">
            <w:pPr>
              <w:jc w:val="center"/>
            </w:pPr>
            <w:r>
              <w:t>TC No.</w:t>
            </w:r>
          </w:p>
        </w:tc>
        <w:tc>
          <w:tcPr>
            <w:tcW w:w="3793" w:type="dxa"/>
            <w:shd w:val="clear" w:color="auto" w:fill="F2F2F2" w:themeFill="background1" w:themeFillShade="F2"/>
            <w:vAlign w:val="center"/>
            <w:tcPrChange w:id="163" w:author="Yigit Cay" w:date="2019-12-09T13:36:00Z">
              <w:tcPr>
                <w:tcW w:w="3793" w:type="dxa"/>
                <w:shd w:val="clear" w:color="auto" w:fill="92D050"/>
                <w:vAlign w:val="center"/>
              </w:tcPr>
            </w:tcPrChange>
          </w:tcPr>
          <w:p w14:paraId="0F824171" w14:textId="2DF5CAC3" w:rsidR="00275EF6" w:rsidRDefault="00397C46" w:rsidP="00397C46">
            <w:r>
              <w:t>Position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  <w:tcPrChange w:id="164" w:author="Yigit Cay" w:date="2019-12-09T13:36:00Z">
              <w:tcPr>
                <w:tcW w:w="2254" w:type="dxa"/>
                <w:shd w:val="clear" w:color="auto" w:fill="92D050"/>
                <w:vAlign w:val="center"/>
              </w:tcPr>
            </w:tcPrChange>
          </w:tcPr>
          <w:p w14:paraId="13154B85" w14:textId="017513D0" w:rsidR="00275EF6" w:rsidRDefault="00397C46" w:rsidP="00397C46">
            <w:r>
              <w:t>TC name in PC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  <w:tcPrChange w:id="165" w:author="Yigit Cay" w:date="2019-12-09T13:36:00Z">
              <w:tcPr>
                <w:tcW w:w="2254" w:type="dxa"/>
                <w:shd w:val="clear" w:color="auto" w:fill="92D050"/>
                <w:vAlign w:val="center"/>
              </w:tcPr>
            </w:tcPrChange>
          </w:tcPr>
          <w:p w14:paraId="32FEDB06" w14:textId="0AB18552" w:rsidR="00275EF6" w:rsidRDefault="00397C46" w:rsidP="009D76D2">
            <w:pPr>
              <w:jc w:val="center"/>
            </w:pPr>
            <w:r>
              <w:t>Measurement point</w:t>
            </w:r>
          </w:p>
        </w:tc>
      </w:tr>
      <w:tr w:rsidR="0066696B" w14:paraId="4595202D" w14:textId="77777777" w:rsidTr="001A1734">
        <w:tc>
          <w:tcPr>
            <w:tcW w:w="715" w:type="dxa"/>
            <w:vAlign w:val="center"/>
            <w:tcPrChange w:id="166" w:author="Yigit Cay" w:date="2019-12-09T13:18:00Z">
              <w:tcPr>
                <w:tcW w:w="715" w:type="dxa"/>
              </w:tcPr>
            </w:tcPrChange>
          </w:tcPr>
          <w:p w14:paraId="0F3011AF" w14:textId="63768079" w:rsidR="0066696B" w:rsidRDefault="0066696B" w:rsidP="0066696B">
            <w:pPr>
              <w:jc w:val="center"/>
            </w:pPr>
            <w:ins w:id="167" w:author="Yigit Cay" w:date="2019-12-09T13:18:00Z">
              <w:r>
                <w:rPr>
                  <w:color w:val="000000"/>
                </w:rPr>
                <w:t>1</w:t>
              </w:r>
            </w:ins>
            <w:del w:id="168" w:author="Yigit Cay" w:date="2019-12-09T13:18:00Z">
              <w:r w:rsidDel="001A1734">
                <w:delText>1</w:delText>
              </w:r>
            </w:del>
          </w:p>
        </w:tc>
        <w:tc>
          <w:tcPr>
            <w:tcW w:w="3793" w:type="dxa"/>
            <w:tcPrChange w:id="169" w:author="Yigit Cay" w:date="2019-12-09T13:18:00Z">
              <w:tcPr>
                <w:tcW w:w="3793" w:type="dxa"/>
              </w:tcPr>
            </w:tcPrChange>
          </w:tcPr>
          <w:p w14:paraId="422317F4" w14:textId="6FFD2035" w:rsidR="0066696B" w:rsidRDefault="0066696B" w:rsidP="0066696B">
            <w:pPr>
              <w:jc w:val="both"/>
            </w:pPr>
            <w:proofErr w:type="spellStart"/>
            <w:r>
              <w:t>PY_Battery</w:t>
            </w:r>
            <w:proofErr w:type="spellEnd"/>
            <w:r>
              <w:t xml:space="preserve"> Box (outside)</w:t>
            </w:r>
          </w:p>
        </w:tc>
        <w:tc>
          <w:tcPr>
            <w:tcW w:w="2254" w:type="dxa"/>
            <w:tcPrChange w:id="170" w:author="Yigit Cay" w:date="2019-12-09T13:18:00Z">
              <w:tcPr>
                <w:tcW w:w="2254" w:type="dxa"/>
              </w:tcPr>
            </w:tcPrChange>
          </w:tcPr>
          <w:p w14:paraId="575ABA04" w14:textId="2BE7696C" w:rsidR="0066696B" w:rsidRDefault="0066696B" w:rsidP="0066696B">
            <w:pPr>
              <w:jc w:val="both"/>
            </w:pPr>
            <w:proofErr w:type="spellStart"/>
            <w:r>
              <w:t>Bat_Box</w:t>
            </w:r>
            <w:proofErr w:type="spellEnd"/>
          </w:p>
        </w:tc>
        <w:tc>
          <w:tcPr>
            <w:tcW w:w="2254" w:type="dxa"/>
            <w:vMerge w:val="restart"/>
            <w:vAlign w:val="center"/>
            <w:tcPrChange w:id="171" w:author="Yigit Cay" w:date="2019-12-09T13:18:00Z">
              <w:tcPr>
                <w:tcW w:w="2254" w:type="dxa"/>
                <w:vMerge w:val="restart"/>
                <w:vAlign w:val="center"/>
              </w:tcPr>
            </w:tcPrChange>
          </w:tcPr>
          <w:p w14:paraId="4E9F0524" w14:textId="23637EB9" w:rsidR="0066696B" w:rsidRDefault="0066696B" w:rsidP="0066696B">
            <w:pPr>
              <w:jc w:val="center"/>
            </w:pPr>
            <w:r>
              <w:t xml:space="preserve">Refer to </w:t>
            </w:r>
            <w:commentRangeStart w:id="172"/>
            <w:r>
              <w:fldChar w:fldCharType="begin"/>
            </w:r>
            <w:r>
              <w:instrText xml:space="preserve"> REF _Ref24977195 \h  \* MERGEFORMAT </w:instrText>
            </w:r>
            <w:r>
              <w:fldChar w:fldCharType="separate"/>
            </w:r>
            <w:r>
              <w:t xml:space="preserve">Table </w:t>
            </w:r>
            <w:r>
              <w:rPr>
                <w:noProof/>
              </w:rPr>
              <w:t>6</w:t>
            </w:r>
            <w:r>
              <w:fldChar w:fldCharType="end"/>
            </w:r>
            <w:commentRangeEnd w:id="172"/>
            <w:r>
              <w:rPr>
                <w:rStyle w:val="CommentReference"/>
              </w:rPr>
              <w:commentReference w:id="172"/>
            </w:r>
          </w:p>
        </w:tc>
      </w:tr>
      <w:tr w:rsidR="0066696B" w14:paraId="04054E4E" w14:textId="77777777" w:rsidTr="001A1734">
        <w:tc>
          <w:tcPr>
            <w:tcW w:w="715" w:type="dxa"/>
            <w:vAlign w:val="center"/>
            <w:tcPrChange w:id="173" w:author="Yigit Cay" w:date="2019-12-09T13:18:00Z">
              <w:tcPr>
                <w:tcW w:w="715" w:type="dxa"/>
              </w:tcPr>
            </w:tcPrChange>
          </w:tcPr>
          <w:p w14:paraId="7C66502C" w14:textId="542B8204" w:rsidR="0066696B" w:rsidRDefault="0066696B" w:rsidP="0066696B">
            <w:pPr>
              <w:jc w:val="center"/>
            </w:pPr>
            <w:ins w:id="174" w:author="Yigit Cay" w:date="2019-12-09T13:18:00Z">
              <w:r>
                <w:rPr>
                  <w:color w:val="000000"/>
                </w:rPr>
                <w:t>2</w:t>
              </w:r>
            </w:ins>
          </w:p>
        </w:tc>
        <w:tc>
          <w:tcPr>
            <w:tcW w:w="3793" w:type="dxa"/>
            <w:tcPrChange w:id="175" w:author="Yigit Cay" w:date="2019-12-09T13:18:00Z">
              <w:tcPr>
                <w:tcW w:w="3793" w:type="dxa"/>
              </w:tcPr>
            </w:tcPrChange>
          </w:tcPr>
          <w:p w14:paraId="7C1EA82F" w14:textId="380F9305" w:rsidR="0066696B" w:rsidRPr="000901B3" w:rsidRDefault="0066696B" w:rsidP="0066696B">
            <w:pPr>
              <w:jc w:val="both"/>
              <w:rPr>
                <w:b/>
                <w:bCs/>
              </w:rPr>
            </w:pPr>
            <w:proofErr w:type="spellStart"/>
            <w:r>
              <w:t>PY_Reaction</w:t>
            </w:r>
            <w:proofErr w:type="spellEnd"/>
            <w:r>
              <w:t xml:space="preserve"> Wheel Assembly</w:t>
            </w:r>
          </w:p>
        </w:tc>
        <w:tc>
          <w:tcPr>
            <w:tcW w:w="2254" w:type="dxa"/>
            <w:tcPrChange w:id="176" w:author="Yigit Cay" w:date="2019-12-09T13:18:00Z">
              <w:tcPr>
                <w:tcW w:w="2254" w:type="dxa"/>
              </w:tcPr>
            </w:tcPrChange>
          </w:tcPr>
          <w:p w14:paraId="3F270B2F" w14:textId="7D1DDC26" w:rsidR="0066696B" w:rsidRDefault="0066696B" w:rsidP="0066696B">
            <w:pPr>
              <w:jc w:val="both"/>
            </w:pPr>
            <w:proofErr w:type="spellStart"/>
            <w:r>
              <w:t>Reaction_Wheel</w:t>
            </w:r>
            <w:proofErr w:type="spellEnd"/>
          </w:p>
        </w:tc>
        <w:tc>
          <w:tcPr>
            <w:tcW w:w="2254" w:type="dxa"/>
            <w:vMerge/>
            <w:vAlign w:val="center"/>
            <w:tcPrChange w:id="177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57E4EA81" w14:textId="77777777" w:rsidR="0066696B" w:rsidRDefault="0066696B" w:rsidP="0066696B">
            <w:pPr>
              <w:jc w:val="center"/>
            </w:pPr>
          </w:p>
        </w:tc>
      </w:tr>
      <w:tr w:rsidR="0066696B" w14:paraId="7723F331" w14:textId="77777777" w:rsidTr="001A1734">
        <w:tc>
          <w:tcPr>
            <w:tcW w:w="715" w:type="dxa"/>
            <w:vAlign w:val="center"/>
            <w:tcPrChange w:id="178" w:author="Yigit Cay" w:date="2019-12-09T13:18:00Z">
              <w:tcPr>
                <w:tcW w:w="715" w:type="dxa"/>
              </w:tcPr>
            </w:tcPrChange>
          </w:tcPr>
          <w:p w14:paraId="7D3913EF" w14:textId="2427A80D" w:rsidR="0066696B" w:rsidRDefault="0066696B" w:rsidP="0066696B">
            <w:pPr>
              <w:jc w:val="center"/>
            </w:pPr>
            <w:ins w:id="179" w:author="Yigit Cay" w:date="2019-12-09T13:18:00Z">
              <w:r>
                <w:rPr>
                  <w:color w:val="000000"/>
                </w:rPr>
                <w:t>3</w:t>
              </w:r>
            </w:ins>
          </w:p>
        </w:tc>
        <w:tc>
          <w:tcPr>
            <w:tcW w:w="3793" w:type="dxa"/>
            <w:tcPrChange w:id="180" w:author="Yigit Cay" w:date="2019-12-09T13:18:00Z">
              <w:tcPr>
                <w:tcW w:w="3793" w:type="dxa"/>
              </w:tcPr>
            </w:tcPrChange>
          </w:tcPr>
          <w:p w14:paraId="11BEB721" w14:textId="39995983" w:rsidR="0066696B" w:rsidRDefault="0066696B" w:rsidP="0066696B">
            <w:pPr>
              <w:jc w:val="both"/>
            </w:pPr>
            <w:r>
              <w:t>PY_</w:t>
            </w:r>
            <w:del w:id="181" w:author="Yigit Cay" w:date="2019-12-09T13:15:00Z">
              <w:r w:rsidDel="00AE5AC0">
                <w:delText>Positive X</w:delText>
              </w:r>
            </w:del>
            <w:ins w:id="182" w:author="Yigit Cay" w:date="2019-12-09T13:15:00Z">
              <w:r>
                <w:t>+X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183" w:author="Yigit Cay" w:date="2019-12-09T13:18:00Z">
              <w:tcPr>
                <w:tcW w:w="2254" w:type="dxa"/>
              </w:tcPr>
            </w:tcPrChange>
          </w:tcPr>
          <w:p w14:paraId="5C8437D7" w14:textId="21B474D3" w:rsidR="0066696B" w:rsidRDefault="0066696B" w:rsidP="0066696B">
            <w:pPr>
              <w:jc w:val="both"/>
            </w:pPr>
            <w:proofErr w:type="spellStart"/>
            <w:r>
              <w:t>Pos_X_Panel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184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575F1E8D" w14:textId="77777777" w:rsidR="0066696B" w:rsidRDefault="0066696B" w:rsidP="0066696B">
            <w:pPr>
              <w:jc w:val="center"/>
            </w:pPr>
          </w:p>
        </w:tc>
      </w:tr>
      <w:tr w:rsidR="0066696B" w14:paraId="3067E81B" w14:textId="77777777" w:rsidTr="001A1734">
        <w:tc>
          <w:tcPr>
            <w:tcW w:w="715" w:type="dxa"/>
            <w:vAlign w:val="center"/>
            <w:tcPrChange w:id="185" w:author="Yigit Cay" w:date="2019-12-09T13:18:00Z">
              <w:tcPr>
                <w:tcW w:w="715" w:type="dxa"/>
              </w:tcPr>
            </w:tcPrChange>
          </w:tcPr>
          <w:p w14:paraId="224DBC09" w14:textId="2066B0F9" w:rsidR="0066696B" w:rsidRDefault="0066696B" w:rsidP="0066696B">
            <w:pPr>
              <w:jc w:val="center"/>
            </w:pPr>
            <w:ins w:id="186" w:author="Yigit Cay" w:date="2019-12-09T13:18:00Z">
              <w:r>
                <w:rPr>
                  <w:color w:val="000000"/>
                </w:rPr>
                <w:t>4</w:t>
              </w:r>
            </w:ins>
          </w:p>
        </w:tc>
        <w:tc>
          <w:tcPr>
            <w:tcW w:w="3793" w:type="dxa"/>
            <w:tcPrChange w:id="187" w:author="Yigit Cay" w:date="2019-12-09T13:18:00Z">
              <w:tcPr>
                <w:tcW w:w="3793" w:type="dxa"/>
              </w:tcPr>
            </w:tcPrChange>
          </w:tcPr>
          <w:p w14:paraId="1B336DBA" w14:textId="644608F1" w:rsidR="0066696B" w:rsidRDefault="0066696B" w:rsidP="0066696B">
            <w:pPr>
              <w:jc w:val="both"/>
            </w:pPr>
            <w:r>
              <w:t>PY_</w:t>
            </w:r>
            <w:del w:id="188" w:author="Yigit Cay" w:date="2019-12-09T13:14:00Z">
              <w:r w:rsidDel="00AE5AC0">
                <w:delText>Negative X</w:delText>
              </w:r>
            </w:del>
            <w:ins w:id="189" w:author="Yigit Cay" w:date="2019-12-09T13:14:00Z">
              <w:r>
                <w:t>-X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190" w:author="Yigit Cay" w:date="2019-12-09T13:18:00Z">
              <w:tcPr>
                <w:tcW w:w="2254" w:type="dxa"/>
              </w:tcPr>
            </w:tcPrChange>
          </w:tcPr>
          <w:p w14:paraId="1F0544DA" w14:textId="4E4DF7C2" w:rsidR="0066696B" w:rsidRDefault="0066696B" w:rsidP="0066696B">
            <w:pPr>
              <w:jc w:val="both"/>
            </w:pPr>
            <w:proofErr w:type="spellStart"/>
            <w:r>
              <w:t>Neg_X_Panel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191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282F0F3A" w14:textId="77777777" w:rsidR="0066696B" w:rsidRDefault="0066696B" w:rsidP="0066696B">
            <w:pPr>
              <w:jc w:val="center"/>
            </w:pPr>
          </w:p>
        </w:tc>
      </w:tr>
      <w:tr w:rsidR="0066696B" w14:paraId="1CF23E6E" w14:textId="77777777" w:rsidTr="001A1734">
        <w:tc>
          <w:tcPr>
            <w:tcW w:w="715" w:type="dxa"/>
            <w:vAlign w:val="center"/>
            <w:tcPrChange w:id="192" w:author="Yigit Cay" w:date="2019-12-09T13:18:00Z">
              <w:tcPr>
                <w:tcW w:w="715" w:type="dxa"/>
              </w:tcPr>
            </w:tcPrChange>
          </w:tcPr>
          <w:p w14:paraId="488FB8B4" w14:textId="1EA0076B" w:rsidR="0066696B" w:rsidRDefault="0066696B" w:rsidP="0066696B">
            <w:pPr>
              <w:jc w:val="center"/>
            </w:pPr>
            <w:ins w:id="193" w:author="Yigit Cay" w:date="2019-12-09T13:18:00Z">
              <w:r>
                <w:rPr>
                  <w:color w:val="000000"/>
                </w:rPr>
                <w:t>5</w:t>
              </w:r>
            </w:ins>
          </w:p>
        </w:tc>
        <w:tc>
          <w:tcPr>
            <w:tcW w:w="3793" w:type="dxa"/>
            <w:tcPrChange w:id="194" w:author="Yigit Cay" w:date="2019-12-09T13:18:00Z">
              <w:tcPr>
                <w:tcW w:w="3793" w:type="dxa"/>
              </w:tcPr>
            </w:tcPrChange>
          </w:tcPr>
          <w:p w14:paraId="4CADB80B" w14:textId="69F73C76" w:rsidR="0066696B" w:rsidRDefault="0066696B" w:rsidP="0066696B">
            <w:pPr>
              <w:jc w:val="both"/>
            </w:pPr>
            <w:r>
              <w:t>PY_</w:t>
            </w:r>
            <w:del w:id="195" w:author="Yigit Cay" w:date="2019-12-09T13:15:00Z">
              <w:r w:rsidDel="00AE5AC0">
                <w:delText>Positive Y</w:delText>
              </w:r>
            </w:del>
            <w:ins w:id="196" w:author="Yigit Cay" w:date="2019-12-09T13:15:00Z">
              <w:r>
                <w:t>+Y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197" w:author="Yigit Cay" w:date="2019-12-09T13:18:00Z">
              <w:tcPr>
                <w:tcW w:w="2254" w:type="dxa"/>
              </w:tcPr>
            </w:tcPrChange>
          </w:tcPr>
          <w:p w14:paraId="3F7A51FE" w14:textId="06FBD3F2" w:rsidR="0066696B" w:rsidRDefault="0066696B" w:rsidP="0066696B">
            <w:pPr>
              <w:jc w:val="both"/>
            </w:pPr>
            <w:proofErr w:type="spellStart"/>
            <w:r>
              <w:t>Pos_Y_Panel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198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52A84880" w14:textId="77777777" w:rsidR="0066696B" w:rsidRDefault="0066696B" w:rsidP="0066696B">
            <w:pPr>
              <w:jc w:val="center"/>
            </w:pPr>
          </w:p>
        </w:tc>
      </w:tr>
      <w:tr w:rsidR="0066696B" w14:paraId="3D4BD7C1" w14:textId="77777777" w:rsidTr="001A1734">
        <w:tc>
          <w:tcPr>
            <w:tcW w:w="715" w:type="dxa"/>
            <w:vAlign w:val="center"/>
            <w:tcPrChange w:id="199" w:author="Yigit Cay" w:date="2019-12-09T13:18:00Z">
              <w:tcPr>
                <w:tcW w:w="715" w:type="dxa"/>
              </w:tcPr>
            </w:tcPrChange>
          </w:tcPr>
          <w:p w14:paraId="2F927A5E" w14:textId="7C4947DE" w:rsidR="0066696B" w:rsidRDefault="0066696B" w:rsidP="0066696B">
            <w:pPr>
              <w:jc w:val="center"/>
            </w:pPr>
            <w:ins w:id="200" w:author="Yigit Cay" w:date="2019-12-09T13:18:00Z">
              <w:r>
                <w:rPr>
                  <w:color w:val="000000"/>
                </w:rPr>
                <w:t>6</w:t>
              </w:r>
            </w:ins>
          </w:p>
        </w:tc>
        <w:tc>
          <w:tcPr>
            <w:tcW w:w="3793" w:type="dxa"/>
            <w:tcPrChange w:id="201" w:author="Yigit Cay" w:date="2019-12-09T13:18:00Z">
              <w:tcPr>
                <w:tcW w:w="3793" w:type="dxa"/>
              </w:tcPr>
            </w:tcPrChange>
          </w:tcPr>
          <w:p w14:paraId="216D45BC" w14:textId="2E1E22B8" w:rsidR="0066696B" w:rsidRDefault="0066696B" w:rsidP="0066696B">
            <w:pPr>
              <w:jc w:val="both"/>
            </w:pPr>
            <w:r>
              <w:t>PY_</w:t>
            </w:r>
            <w:del w:id="202" w:author="Yigit Cay" w:date="2019-12-09T13:14:00Z">
              <w:r w:rsidDel="00AE5AC0">
                <w:delText>Negative Y</w:delText>
              </w:r>
            </w:del>
            <w:ins w:id="203" w:author="Yigit Cay" w:date="2019-12-09T13:14:00Z">
              <w:r>
                <w:t>-Y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204" w:author="Yigit Cay" w:date="2019-12-09T13:18:00Z">
              <w:tcPr>
                <w:tcW w:w="2254" w:type="dxa"/>
              </w:tcPr>
            </w:tcPrChange>
          </w:tcPr>
          <w:p w14:paraId="7819121D" w14:textId="136E3B3F" w:rsidR="0066696B" w:rsidRDefault="0066696B" w:rsidP="0066696B">
            <w:pPr>
              <w:jc w:val="both"/>
            </w:pPr>
            <w:proofErr w:type="spellStart"/>
            <w:r>
              <w:t>Neg_Y_Panel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05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74D8D40C" w14:textId="77777777" w:rsidR="0066696B" w:rsidRDefault="0066696B" w:rsidP="0066696B">
            <w:pPr>
              <w:jc w:val="center"/>
            </w:pPr>
          </w:p>
        </w:tc>
      </w:tr>
      <w:tr w:rsidR="0066696B" w14:paraId="5EE6FE1D" w14:textId="77777777" w:rsidTr="001A1734">
        <w:tc>
          <w:tcPr>
            <w:tcW w:w="715" w:type="dxa"/>
            <w:vAlign w:val="center"/>
            <w:tcPrChange w:id="206" w:author="Yigit Cay" w:date="2019-12-09T13:18:00Z">
              <w:tcPr>
                <w:tcW w:w="715" w:type="dxa"/>
              </w:tcPr>
            </w:tcPrChange>
          </w:tcPr>
          <w:p w14:paraId="7121BA69" w14:textId="2257121A" w:rsidR="0066696B" w:rsidRDefault="0066696B" w:rsidP="0066696B">
            <w:pPr>
              <w:jc w:val="center"/>
            </w:pPr>
            <w:ins w:id="207" w:author="Yigit Cay" w:date="2019-12-09T13:18:00Z">
              <w:r>
                <w:rPr>
                  <w:color w:val="000000"/>
                </w:rPr>
                <w:t>7</w:t>
              </w:r>
            </w:ins>
          </w:p>
        </w:tc>
        <w:tc>
          <w:tcPr>
            <w:tcW w:w="3793" w:type="dxa"/>
            <w:tcPrChange w:id="208" w:author="Yigit Cay" w:date="2019-12-09T13:18:00Z">
              <w:tcPr>
                <w:tcW w:w="3793" w:type="dxa"/>
              </w:tcPr>
            </w:tcPrChange>
          </w:tcPr>
          <w:p w14:paraId="35F945CE" w14:textId="715D4C7E" w:rsidR="0066696B" w:rsidRDefault="0066696B" w:rsidP="0066696B">
            <w:pPr>
              <w:jc w:val="both"/>
            </w:pPr>
            <w:r>
              <w:t>PY_</w:t>
            </w:r>
            <w:del w:id="209" w:author="Yigit Cay" w:date="2019-12-09T13:14:00Z">
              <w:r w:rsidDel="00AE5AC0">
                <w:delText>Positive Z</w:delText>
              </w:r>
            </w:del>
            <w:ins w:id="210" w:author="Yigit Cay" w:date="2019-12-09T13:14:00Z">
              <w:r>
                <w:t>+Z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211" w:author="Yigit Cay" w:date="2019-12-09T13:18:00Z">
              <w:tcPr>
                <w:tcW w:w="2254" w:type="dxa"/>
              </w:tcPr>
            </w:tcPrChange>
          </w:tcPr>
          <w:p w14:paraId="36F7CCD3" w14:textId="639EE832" w:rsidR="0066696B" w:rsidRDefault="0066696B" w:rsidP="0066696B">
            <w:pPr>
              <w:jc w:val="both"/>
            </w:pPr>
            <w:proofErr w:type="spellStart"/>
            <w:r>
              <w:t>Pos_Z_Panel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12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5B797E16" w14:textId="77777777" w:rsidR="0066696B" w:rsidRDefault="0066696B" w:rsidP="0066696B">
            <w:pPr>
              <w:jc w:val="center"/>
            </w:pPr>
          </w:p>
        </w:tc>
      </w:tr>
      <w:tr w:rsidR="0066696B" w14:paraId="5649FF17" w14:textId="77777777" w:rsidTr="001A1734">
        <w:tc>
          <w:tcPr>
            <w:tcW w:w="715" w:type="dxa"/>
            <w:vAlign w:val="center"/>
            <w:tcPrChange w:id="213" w:author="Yigit Cay" w:date="2019-12-09T13:18:00Z">
              <w:tcPr>
                <w:tcW w:w="715" w:type="dxa"/>
              </w:tcPr>
            </w:tcPrChange>
          </w:tcPr>
          <w:p w14:paraId="53D3E020" w14:textId="015E2C11" w:rsidR="0066696B" w:rsidRDefault="0066696B" w:rsidP="0066696B">
            <w:pPr>
              <w:jc w:val="center"/>
            </w:pPr>
            <w:ins w:id="214" w:author="Yigit Cay" w:date="2019-12-09T13:18:00Z">
              <w:r>
                <w:rPr>
                  <w:color w:val="000000"/>
                </w:rPr>
                <w:t>8</w:t>
              </w:r>
            </w:ins>
          </w:p>
        </w:tc>
        <w:tc>
          <w:tcPr>
            <w:tcW w:w="3793" w:type="dxa"/>
            <w:tcPrChange w:id="215" w:author="Yigit Cay" w:date="2019-12-09T13:18:00Z">
              <w:tcPr>
                <w:tcW w:w="3793" w:type="dxa"/>
              </w:tcPr>
            </w:tcPrChange>
          </w:tcPr>
          <w:p w14:paraId="0249FD00" w14:textId="07E47D72" w:rsidR="0066696B" w:rsidRDefault="0066696B" w:rsidP="0066696B">
            <w:pPr>
              <w:jc w:val="both"/>
            </w:pPr>
            <w:r>
              <w:t>PY_</w:t>
            </w:r>
            <w:del w:id="216" w:author="Yigit Cay" w:date="2019-12-09T13:14:00Z">
              <w:r w:rsidDel="00AE5AC0">
                <w:delText>Negative Z</w:delText>
              </w:r>
            </w:del>
            <w:ins w:id="217" w:author="Yigit Cay" w:date="2019-12-09T13:14:00Z">
              <w:r>
                <w:t>-Z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218" w:author="Yigit Cay" w:date="2019-12-09T13:18:00Z">
              <w:tcPr>
                <w:tcW w:w="2254" w:type="dxa"/>
              </w:tcPr>
            </w:tcPrChange>
          </w:tcPr>
          <w:p w14:paraId="6B7BA684" w14:textId="1BFF64D3" w:rsidR="0066696B" w:rsidRDefault="0066696B" w:rsidP="0066696B">
            <w:pPr>
              <w:jc w:val="both"/>
            </w:pPr>
            <w:proofErr w:type="spellStart"/>
            <w:r>
              <w:t>Neg_Z_Panel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19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01AFF4AB" w14:textId="77777777" w:rsidR="0066696B" w:rsidRDefault="0066696B" w:rsidP="0066696B">
            <w:pPr>
              <w:jc w:val="center"/>
            </w:pPr>
          </w:p>
        </w:tc>
      </w:tr>
      <w:tr w:rsidR="0066696B" w14:paraId="3E4919BE" w14:textId="77777777" w:rsidTr="001A1734">
        <w:tc>
          <w:tcPr>
            <w:tcW w:w="715" w:type="dxa"/>
            <w:vAlign w:val="center"/>
            <w:tcPrChange w:id="220" w:author="Yigit Cay" w:date="2019-12-09T13:18:00Z">
              <w:tcPr>
                <w:tcW w:w="715" w:type="dxa"/>
              </w:tcPr>
            </w:tcPrChange>
          </w:tcPr>
          <w:p w14:paraId="138A5E2A" w14:textId="14CD39A2" w:rsidR="0066696B" w:rsidRDefault="0066696B" w:rsidP="0066696B">
            <w:pPr>
              <w:jc w:val="center"/>
            </w:pPr>
            <w:ins w:id="221" w:author="Yigit Cay" w:date="2019-12-09T13:18:00Z">
              <w:r>
                <w:rPr>
                  <w:color w:val="000000"/>
                </w:rPr>
                <w:t>9</w:t>
              </w:r>
            </w:ins>
          </w:p>
        </w:tc>
        <w:tc>
          <w:tcPr>
            <w:tcW w:w="3793" w:type="dxa"/>
            <w:tcPrChange w:id="222" w:author="Yigit Cay" w:date="2019-12-09T13:18:00Z">
              <w:tcPr>
                <w:tcW w:w="3793" w:type="dxa"/>
              </w:tcPr>
            </w:tcPrChange>
          </w:tcPr>
          <w:p w14:paraId="3E4B2136" w14:textId="10508B81" w:rsidR="0066696B" w:rsidRDefault="0066696B" w:rsidP="0066696B">
            <w:pPr>
              <w:jc w:val="both"/>
            </w:pPr>
            <w:proofErr w:type="spellStart"/>
            <w:r>
              <w:t>PH_Battery</w:t>
            </w:r>
            <w:proofErr w:type="spellEnd"/>
            <w:r>
              <w:t xml:space="preserve"> Box (outside)</w:t>
            </w:r>
          </w:p>
        </w:tc>
        <w:tc>
          <w:tcPr>
            <w:tcW w:w="2254" w:type="dxa"/>
            <w:tcPrChange w:id="223" w:author="Yigit Cay" w:date="2019-12-09T13:18:00Z">
              <w:tcPr>
                <w:tcW w:w="2254" w:type="dxa"/>
              </w:tcPr>
            </w:tcPrChange>
          </w:tcPr>
          <w:p w14:paraId="6345F80C" w14:textId="099C1C4A" w:rsidR="0066696B" w:rsidRDefault="0066696B" w:rsidP="0066696B">
            <w:pPr>
              <w:jc w:val="both"/>
            </w:pPr>
            <w:proofErr w:type="spellStart"/>
            <w:r>
              <w:t>Bat_Box</w:t>
            </w:r>
            <w:proofErr w:type="spellEnd"/>
          </w:p>
        </w:tc>
        <w:tc>
          <w:tcPr>
            <w:tcW w:w="2254" w:type="dxa"/>
            <w:vMerge/>
            <w:vAlign w:val="center"/>
            <w:tcPrChange w:id="224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0E49BFA0" w14:textId="77777777" w:rsidR="0066696B" w:rsidRDefault="0066696B" w:rsidP="0066696B">
            <w:pPr>
              <w:jc w:val="center"/>
            </w:pPr>
          </w:p>
        </w:tc>
      </w:tr>
      <w:tr w:rsidR="0066696B" w14:paraId="048451E0" w14:textId="77777777" w:rsidTr="001A1734">
        <w:tc>
          <w:tcPr>
            <w:tcW w:w="715" w:type="dxa"/>
            <w:vAlign w:val="center"/>
            <w:tcPrChange w:id="225" w:author="Yigit Cay" w:date="2019-12-09T13:18:00Z">
              <w:tcPr>
                <w:tcW w:w="715" w:type="dxa"/>
              </w:tcPr>
            </w:tcPrChange>
          </w:tcPr>
          <w:p w14:paraId="12994E2A" w14:textId="2028AAD6" w:rsidR="0066696B" w:rsidRDefault="0066696B" w:rsidP="0066696B">
            <w:pPr>
              <w:jc w:val="center"/>
            </w:pPr>
            <w:ins w:id="226" w:author="Yigit Cay" w:date="2019-12-09T13:18:00Z">
              <w:r>
                <w:rPr>
                  <w:color w:val="000000"/>
                </w:rPr>
                <w:t>10</w:t>
              </w:r>
            </w:ins>
          </w:p>
        </w:tc>
        <w:tc>
          <w:tcPr>
            <w:tcW w:w="3793" w:type="dxa"/>
            <w:tcPrChange w:id="227" w:author="Yigit Cay" w:date="2019-12-09T13:18:00Z">
              <w:tcPr>
                <w:tcW w:w="3793" w:type="dxa"/>
              </w:tcPr>
            </w:tcPrChange>
          </w:tcPr>
          <w:p w14:paraId="1E585A21" w14:textId="3438AE37" w:rsidR="0066696B" w:rsidRDefault="0066696B" w:rsidP="0066696B">
            <w:pPr>
              <w:jc w:val="both"/>
            </w:pPr>
            <w:proofErr w:type="spellStart"/>
            <w:r>
              <w:t>PH_Reaction</w:t>
            </w:r>
            <w:proofErr w:type="spellEnd"/>
            <w:r>
              <w:t xml:space="preserve"> Wheel Assembly</w:t>
            </w:r>
          </w:p>
        </w:tc>
        <w:tc>
          <w:tcPr>
            <w:tcW w:w="2254" w:type="dxa"/>
            <w:tcPrChange w:id="228" w:author="Yigit Cay" w:date="2019-12-09T13:18:00Z">
              <w:tcPr>
                <w:tcW w:w="2254" w:type="dxa"/>
              </w:tcPr>
            </w:tcPrChange>
          </w:tcPr>
          <w:p w14:paraId="3E8678A8" w14:textId="28D111ED" w:rsidR="0066696B" w:rsidRDefault="0066696B" w:rsidP="0066696B">
            <w:pPr>
              <w:jc w:val="both"/>
            </w:pPr>
            <w:proofErr w:type="spellStart"/>
            <w:r>
              <w:t>Reaction_Wheel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29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47CFA89C" w14:textId="77777777" w:rsidR="0066696B" w:rsidRDefault="0066696B" w:rsidP="0066696B">
            <w:pPr>
              <w:jc w:val="center"/>
            </w:pPr>
          </w:p>
        </w:tc>
      </w:tr>
      <w:tr w:rsidR="0066696B" w14:paraId="0A14541A" w14:textId="77777777" w:rsidTr="001A1734">
        <w:tc>
          <w:tcPr>
            <w:tcW w:w="715" w:type="dxa"/>
            <w:vAlign w:val="center"/>
            <w:tcPrChange w:id="230" w:author="Yigit Cay" w:date="2019-12-09T13:18:00Z">
              <w:tcPr>
                <w:tcW w:w="715" w:type="dxa"/>
              </w:tcPr>
            </w:tcPrChange>
          </w:tcPr>
          <w:p w14:paraId="1E93501B" w14:textId="532E8E73" w:rsidR="0066696B" w:rsidRDefault="0066696B" w:rsidP="0066696B">
            <w:pPr>
              <w:jc w:val="center"/>
            </w:pPr>
            <w:ins w:id="231" w:author="Yigit Cay" w:date="2019-12-09T13:18:00Z">
              <w:r>
                <w:rPr>
                  <w:color w:val="000000"/>
                </w:rPr>
                <w:t>11</w:t>
              </w:r>
            </w:ins>
          </w:p>
        </w:tc>
        <w:tc>
          <w:tcPr>
            <w:tcW w:w="3793" w:type="dxa"/>
            <w:tcPrChange w:id="232" w:author="Yigit Cay" w:date="2019-12-09T13:18:00Z">
              <w:tcPr>
                <w:tcW w:w="3793" w:type="dxa"/>
              </w:tcPr>
            </w:tcPrChange>
          </w:tcPr>
          <w:p w14:paraId="1474D6B5" w14:textId="4B0BB8C0" w:rsidR="0066696B" w:rsidRDefault="0066696B" w:rsidP="0066696B">
            <w:pPr>
              <w:jc w:val="both"/>
            </w:pPr>
            <w:r>
              <w:t>PH_</w:t>
            </w:r>
            <w:del w:id="233" w:author="Yigit Cay" w:date="2019-12-09T13:15:00Z">
              <w:r w:rsidDel="00AE5AC0">
                <w:delText>Positive X</w:delText>
              </w:r>
            </w:del>
            <w:ins w:id="234" w:author="Yigit Cay" w:date="2019-12-09T13:15:00Z">
              <w:r>
                <w:t>+X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235" w:author="Yigit Cay" w:date="2019-12-09T13:18:00Z">
              <w:tcPr>
                <w:tcW w:w="2254" w:type="dxa"/>
              </w:tcPr>
            </w:tcPrChange>
          </w:tcPr>
          <w:p w14:paraId="615D8863" w14:textId="3C0AC477" w:rsidR="0066696B" w:rsidRDefault="0066696B" w:rsidP="0066696B">
            <w:pPr>
              <w:jc w:val="both"/>
            </w:pPr>
            <w:proofErr w:type="spellStart"/>
            <w:r>
              <w:t>Pos_X_Panel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36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5C46255D" w14:textId="77777777" w:rsidR="0066696B" w:rsidRDefault="0066696B" w:rsidP="0066696B">
            <w:pPr>
              <w:jc w:val="center"/>
            </w:pPr>
          </w:p>
        </w:tc>
      </w:tr>
      <w:tr w:rsidR="0066696B" w14:paraId="7DB763ED" w14:textId="77777777" w:rsidTr="001A1734">
        <w:tc>
          <w:tcPr>
            <w:tcW w:w="715" w:type="dxa"/>
            <w:vAlign w:val="center"/>
            <w:tcPrChange w:id="237" w:author="Yigit Cay" w:date="2019-12-09T13:18:00Z">
              <w:tcPr>
                <w:tcW w:w="715" w:type="dxa"/>
              </w:tcPr>
            </w:tcPrChange>
          </w:tcPr>
          <w:p w14:paraId="2DB4AE51" w14:textId="3C1BA489" w:rsidR="0066696B" w:rsidRDefault="0066696B" w:rsidP="0066696B">
            <w:pPr>
              <w:jc w:val="center"/>
            </w:pPr>
            <w:ins w:id="238" w:author="Yigit Cay" w:date="2019-12-09T13:18:00Z">
              <w:r>
                <w:rPr>
                  <w:color w:val="000000"/>
                </w:rPr>
                <w:t>12</w:t>
              </w:r>
            </w:ins>
          </w:p>
        </w:tc>
        <w:tc>
          <w:tcPr>
            <w:tcW w:w="3793" w:type="dxa"/>
            <w:tcPrChange w:id="239" w:author="Yigit Cay" w:date="2019-12-09T13:18:00Z">
              <w:tcPr>
                <w:tcW w:w="3793" w:type="dxa"/>
              </w:tcPr>
            </w:tcPrChange>
          </w:tcPr>
          <w:p w14:paraId="079012C0" w14:textId="6DD1E681" w:rsidR="0066696B" w:rsidRDefault="0066696B" w:rsidP="0066696B">
            <w:pPr>
              <w:jc w:val="both"/>
            </w:pPr>
            <w:r>
              <w:t>PH_</w:t>
            </w:r>
            <w:del w:id="240" w:author="Yigit Cay" w:date="2019-12-09T13:14:00Z">
              <w:r w:rsidDel="00AE5AC0">
                <w:delText>Negative X</w:delText>
              </w:r>
            </w:del>
            <w:ins w:id="241" w:author="Yigit Cay" w:date="2019-12-09T13:14:00Z">
              <w:r>
                <w:t>-X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242" w:author="Yigit Cay" w:date="2019-12-09T13:18:00Z">
              <w:tcPr>
                <w:tcW w:w="2254" w:type="dxa"/>
              </w:tcPr>
            </w:tcPrChange>
          </w:tcPr>
          <w:p w14:paraId="3D2C0181" w14:textId="57D26A24" w:rsidR="0066696B" w:rsidRDefault="0066696B" w:rsidP="0066696B">
            <w:pPr>
              <w:jc w:val="both"/>
            </w:pPr>
            <w:proofErr w:type="spellStart"/>
            <w:r>
              <w:t>Neg_X_Panel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43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5C427CB7" w14:textId="77777777" w:rsidR="0066696B" w:rsidRDefault="0066696B" w:rsidP="0066696B">
            <w:pPr>
              <w:jc w:val="center"/>
            </w:pPr>
          </w:p>
        </w:tc>
      </w:tr>
      <w:tr w:rsidR="0066696B" w14:paraId="23715784" w14:textId="77777777" w:rsidTr="001A1734">
        <w:tc>
          <w:tcPr>
            <w:tcW w:w="715" w:type="dxa"/>
            <w:vAlign w:val="center"/>
            <w:tcPrChange w:id="244" w:author="Yigit Cay" w:date="2019-12-09T13:18:00Z">
              <w:tcPr>
                <w:tcW w:w="715" w:type="dxa"/>
              </w:tcPr>
            </w:tcPrChange>
          </w:tcPr>
          <w:p w14:paraId="0DB58807" w14:textId="0B83FA55" w:rsidR="0066696B" w:rsidRDefault="0066696B" w:rsidP="0066696B">
            <w:pPr>
              <w:jc w:val="center"/>
            </w:pPr>
            <w:ins w:id="245" w:author="Yigit Cay" w:date="2019-12-09T13:18:00Z">
              <w:r>
                <w:rPr>
                  <w:color w:val="000000"/>
                </w:rPr>
                <w:lastRenderedPageBreak/>
                <w:t>13</w:t>
              </w:r>
            </w:ins>
          </w:p>
        </w:tc>
        <w:tc>
          <w:tcPr>
            <w:tcW w:w="3793" w:type="dxa"/>
            <w:tcPrChange w:id="246" w:author="Yigit Cay" w:date="2019-12-09T13:18:00Z">
              <w:tcPr>
                <w:tcW w:w="3793" w:type="dxa"/>
              </w:tcPr>
            </w:tcPrChange>
          </w:tcPr>
          <w:p w14:paraId="08303E20" w14:textId="4CD77A65" w:rsidR="0066696B" w:rsidRDefault="0066696B" w:rsidP="0066696B">
            <w:pPr>
              <w:jc w:val="both"/>
            </w:pPr>
            <w:r>
              <w:t>PH_</w:t>
            </w:r>
            <w:del w:id="247" w:author="Yigit Cay" w:date="2019-12-09T13:15:00Z">
              <w:r w:rsidDel="00AE5AC0">
                <w:delText>Positive Y</w:delText>
              </w:r>
            </w:del>
            <w:ins w:id="248" w:author="Yigit Cay" w:date="2019-12-09T13:15:00Z">
              <w:r>
                <w:t>+Y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249" w:author="Yigit Cay" w:date="2019-12-09T13:18:00Z">
              <w:tcPr>
                <w:tcW w:w="2254" w:type="dxa"/>
              </w:tcPr>
            </w:tcPrChange>
          </w:tcPr>
          <w:p w14:paraId="3DCC1356" w14:textId="076215B8" w:rsidR="0066696B" w:rsidRDefault="0066696B" w:rsidP="0066696B">
            <w:pPr>
              <w:jc w:val="both"/>
            </w:pPr>
            <w:proofErr w:type="spellStart"/>
            <w:r>
              <w:t>Pos_Y_Panel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50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590EAF8B" w14:textId="77777777" w:rsidR="0066696B" w:rsidRDefault="0066696B" w:rsidP="0066696B">
            <w:pPr>
              <w:jc w:val="center"/>
            </w:pPr>
          </w:p>
        </w:tc>
      </w:tr>
      <w:tr w:rsidR="0066696B" w14:paraId="268CB877" w14:textId="77777777" w:rsidTr="001A1734">
        <w:tc>
          <w:tcPr>
            <w:tcW w:w="715" w:type="dxa"/>
            <w:vAlign w:val="center"/>
            <w:tcPrChange w:id="251" w:author="Yigit Cay" w:date="2019-12-09T13:18:00Z">
              <w:tcPr>
                <w:tcW w:w="715" w:type="dxa"/>
              </w:tcPr>
            </w:tcPrChange>
          </w:tcPr>
          <w:p w14:paraId="4DE1F5EE" w14:textId="61274B32" w:rsidR="0066696B" w:rsidRDefault="0066696B" w:rsidP="0066696B">
            <w:pPr>
              <w:jc w:val="center"/>
            </w:pPr>
            <w:ins w:id="252" w:author="Yigit Cay" w:date="2019-12-09T13:18:00Z">
              <w:r>
                <w:rPr>
                  <w:color w:val="000000"/>
                </w:rPr>
                <w:lastRenderedPageBreak/>
                <w:t>14</w:t>
              </w:r>
            </w:ins>
          </w:p>
        </w:tc>
        <w:tc>
          <w:tcPr>
            <w:tcW w:w="3793" w:type="dxa"/>
            <w:tcPrChange w:id="253" w:author="Yigit Cay" w:date="2019-12-09T13:18:00Z">
              <w:tcPr>
                <w:tcW w:w="3793" w:type="dxa"/>
              </w:tcPr>
            </w:tcPrChange>
          </w:tcPr>
          <w:p w14:paraId="70A4775C" w14:textId="5526C961" w:rsidR="0066696B" w:rsidRDefault="0066696B" w:rsidP="0066696B">
            <w:pPr>
              <w:jc w:val="both"/>
            </w:pPr>
            <w:r>
              <w:t>PH_</w:t>
            </w:r>
            <w:del w:id="254" w:author="Yigit Cay" w:date="2019-12-09T13:14:00Z">
              <w:r w:rsidDel="00AE5AC0">
                <w:delText>Negative Y</w:delText>
              </w:r>
            </w:del>
            <w:ins w:id="255" w:author="Yigit Cay" w:date="2019-12-09T13:14:00Z">
              <w:r>
                <w:t>-Y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256" w:author="Yigit Cay" w:date="2019-12-09T13:18:00Z">
              <w:tcPr>
                <w:tcW w:w="2254" w:type="dxa"/>
              </w:tcPr>
            </w:tcPrChange>
          </w:tcPr>
          <w:p w14:paraId="708404B2" w14:textId="5698E451" w:rsidR="0066696B" w:rsidRDefault="0066696B" w:rsidP="0066696B">
            <w:pPr>
              <w:jc w:val="both"/>
            </w:pPr>
            <w:proofErr w:type="spellStart"/>
            <w:r>
              <w:t>Neg_Y_Panel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57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13B51FAC" w14:textId="77777777" w:rsidR="0066696B" w:rsidRDefault="0066696B" w:rsidP="0066696B">
            <w:pPr>
              <w:jc w:val="center"/>
            </w:pPr>
          </w:p>
        </w:tc>
      </w:tr>
      <w:tr w:rsidR="0066696B" w14:paraId="0A11BF55" w14:textId="77777777" w:rsidTr="001A1734">
        <w:tc>
          <w:tcPr>
            <w:tcW w:w="715" w:type="dxa"/>
            <w:vAlign w:val="center"/>
            <w:tcPrChange w:id="258" w:author="Yigit Cay" w:date="2019-12-09T13:18:00Z">
              <w:tcPr>
                <w:tcW w:w="715" w:type="dxa"/>
              </w:tcPr>
            </w:tcPrChange>
          </w:tcPr>
          <w:p w14:paraId="43F1281F" w14:textId="3B7C9F78" w:rsidR="0066696B" w:rsidRDefault="0066696B" w:rsidP="0066696B">
            <w:pPr>
              <w:jc w:val="center"/>
            </w:pPr>
            <w:ins w:id="259" w:author="Yigit Cay" w:date="2019-12-09T13:18:00Z">
              <w:r>
                <w:rPr>
                  <w:color w:val="000000"/>
                </w:rPr>
                <w:t>15</w:t>
              </w:r>
            </w:ins>
          </w:p>
        </w:tc>
        <w:tc>
          <w:tcPr>
            <w:tcW w:w="3793" w:type="dxa"/>
            <w:tcPrChange w:id="260" w:author="Yigit Cay" w:date="2019-12-09T13:18:00Z">
              <w:tcPr>
                <w:tcW w:w="3793" w:type="dxa"/>
              </w:tcPr>
            </w:tcPrChange>
          </w:tcPr>
          <w:p w14:paraId="159D0D19" w14:textId="234C7224" w:rsidR="0066696B" w:rsidRDefault="0066696B" w:rsidP="0066696B">
            <w:pPr>
              <w:jc w:val="both"/>
            </w:pPr>
            <w:r>
              <w:t>PH_</w:t>
            </w:r>
            <w:del w:id="261" w:author="Yigit Cay" w:date="2019-12-09T13:14:00Z">
              <w:r w:rsidDel="00AE5AC0">
                <w:delText>Positive Z</w:delText>
              </w:r>
            </w:del>
            <w:ins w:id="262" w:author="Yigit Cay" w:date="2019-12-09T13:14:00Z">
              <w:r>
                <w:t>+Z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263" w:author="Yigit Cay" w:date="2019-12-09T13:18:00Z">
              <w:tcPr>
                <w:tcW w:w="2254" w:type="dxa"/>
              </w:tcPr>
            </w:tcPrChange>
          </w:tcPr>
          <w:p w14:paraId="450C37C5" w14:textId="26B585BC" w:rsidR="0066696B" w:rsidRDefault="0066696B" w:rsidP="0066696B">
            <w:pPr>
              <w:jc w:val="both"/>
            </w:pPr>
            <w:proofErr w:type="spellStart"/>
            <w:r>
              <w:t>Pos_Z_Panel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64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00C4698C" w14:textId="77777777" w:rsidR="0066696B" w:rsidRDefault="0066696B" w:rsidP="0066696B">
            <w:pPr>
              <w:jc w:val="center"/>
            </w:pPr>
          </w:p>
        </w:tc>
      </w:tr>
      <w:tr w:rsidR="0066696B" w14:paraId="079D225B" w14:textId="77777777" w:rsidTr="001A1734">
        <w:tc>
          <w:tcPr>
            <w:tcW w:w="715" w:type="dxa"/>
            <w:vAlign w:val="center"/>
            <w:tcPrChange w:id="265" w:author="Yigit Cay" w:date="2019-12-09T13:18:00Z">
              <w:tcPr>
                <w:tcW w:w="715" w:type="dxa"/>
              </w:tcPr>
            </w:tcPrChange>
          </w:tcPr>
          <w:p w14:paraId="41FADDC8" w14:textId="36FEA46C" w:rsidR="0066696B" w:rsidRDefault="0066696B" w:rsidP="0066696B">
            <w:pPr>
              <w:jc w:val="center"/>
            </w:pPr>
            <w:ins w:id="266" w:author="Yigit Cay" w:date="2019-12-09T13:18:00Z">
              <w:r>
                <w:rPr>
                  <w:color w:val="000000"/>
                </w:rPr>
                <w:t>16</w:t>
              </w:r>
            </w:ins>
          </w:p>
        </w:tc>
        <w:tc>
          <w:tcPr>
            <w:tcW w:w="3793" w:type="dxa"/>
            <w:tcPrChange w:id="267" w:author="Yigit Cay" w:date="2019-12-09T13:18:00Z">
              <w:tcPr>
                <w:tcW w:w="3793" w:type="dxa"/>
              </w:tcPr>
            </w:tcPrChange>
          </w:tcPr>
          <w:p w14:paraId="501B1D71" w14:textId="63AD2274" w:rsidR="0066696B" w:rsidRDefault="0066696B" w:rsidP="0066696B">
            <w:pPr>
              <w:jc w:val="both"/>
            </w:pPr>
            <w:r>
              <w:t>PH_</w:t>
            </w:r>
            <w:del w:id="268" w:author="Yigit Cay" w:date="2019-12-09T13:14:00Z">
              <w:r w:rsidDel="00AE5AC0">
                <w:delText>Negative Z</w:delText>
              </w:r>
            </w:del>
            <w:ins w:id="269" w:author="Yigit Cay" w:date="2019-12-09T13:14:00Z">
              <w:r>
                <w:t>-Z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270" w:author="Yigit Cay" w:date="2019-12-09T13:18:00Z">
              <w:tcPr>
                <w:tcW w:w="2254" w:type="dxa"/>
              </w:tcPr>
            </w:tcPrChange>
          </w:tcPr>
          <w:p w14:paraId="3B456572" w14:textId="2F1E5338" w:rsidR="0066696B" w:rsidRDefault="0066696B" w:rsidP="0066696B">
            <w:pPr>
              <w:jc w:val="both"/>
            </w:pPr>
            <w:proofErr w:type="spellStart"/>
            <w:r>
              <w:t>Neg_Z_Panel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71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7051A7BE" w14:textId="77777777" w:rsidR="0066696B" w:rsidRDefault="0066696B" w:rsidP="0066696B">
            <w:pPr>
              <w:jc w:val="center"/>
            </w:pPr>
          </w:p>
        </w:tc>
      </w:tr>
      <w:tr w:rsidR="0066696B" w14:paraId="079C48B6" w14:textId="77777777" w:rsidTr="001A1734">
        <w:tc>
          <w:tcPr>
            <w:tcW w:w="715" w:type="dxa"/>
            <w:vAlign w:val="center"/>
            <w:tcPrChange w:id="272" w:author="Yigit Cay" w:date="2019-12-09T13:18:00Z">
              <w:tcPr>
                <w:tcW w:w="715" w:type="dxa"/>
              </w:tcPr>
            </w:tcPrChange>
          </w:tcPr>
          <w:p w14:paraId="25223CC7" w14:textId="61F6974D" w:rsidR="0066696B" w:rsidRDefault="0066696B" w:rsidP="0066696B">
            <w:pPr>
              <w:jc w:val="center"/>
            </w:pPr>
            <w:ins w:id="273" w:author="Yigit Cay" w:date="2019-12-09T13:18:00Z">
              <w:r>
                <w:rPr>
                  <w:color w:val="000000"/>
                </w:rPr>
                <w:t>17</w:t>
              </w:r>
            </w:ins>
          </w:p>
        </w:tc>
        <w:tc>
          <w:tcPr>
            <w:tcW w:w="3793" w:type="dxa"/>
            <w:tcPrChange w:id="274" w:author="Yigit Cay" w:date="2019-12-09T13:18:00Z">
              <w:tcPr>
                <w:tcW w:w="3793" w:type="dxa"/>
              </w:tcPr>
            </w:tcPrChange>
          </w:tcPr>
          <w:p w14:paraId="2D8273DD" w14:textId="312B2F4E" w:rsidR="0066696B" w:rsidRDefault="0066696B" w:rsidP="0066696B">
            <w:pPr>
              <w:jc w:val="both"/>
            </w:pPr>
            <w:proofErr w:type="spellStart"/>
            <w:r>
              <w:t>JP_Battery</w:t>
            </w:r>
            <w:proofErr w:type="spellEnd"/>
            <w:r>
              <w:t xml:space="preserve"> Box (outside)</w:t>
            </w:r>
          </w:p>
        </w:tc>
        <w:tc>
          <w:tcPr>
            <w:tcW w:w="2254" w:type="dxa"/>
            <w:tcPrChange w:id="275" w:author="Yigit Cay" w:date="2019-12-09T13:18:00Z">
              <w:tcPr>
                <w:tcW w:w="2254" w:type="dxa"/>
              </w:tcPr>
            </w:tcPrChange>
          </w:tcPr>
          <w:p w14:paraId="00A3A966" w14:textId="583CD3C7" w:rsidR="0066696B" w:rsidRDefault="0066696B" w:rsidP="0066696B">
            <w:pPr>
              <w:jc w:val="both"/>
            </w:pPr>
            <w:proofErr w:type="spellStart"/>
            <w:r>
              <w:t>Bat_Box</w:t>
            </w:r>
            <w:proofErr w:type="spellEnd"/>
          </w:p>
        </w:tc>
        <w:tc>
          <w:tcPr>
            <w:tcW w:w="2254" w:type="dxa"/>
            <w:vMerge/>
            <w:vAlign w:val="center"/>
            <w:tcPrChange w:id="276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21A665CE" w14:textId="77777777" w:rsidR="0066696B" w:rsidRDefault="0066696B" w:rsidP="0066696B">
            <w:pPr>
              <w:jc w:val="center"/>
            </w:pPr>
          </w:p>
        </w:tc>
      </w:tr>
      <w:tr w:rsidR="0066696B" w14:paraId="338B2064" w14:textId="77777777" w:rsidTr="001A1734">
        <w:tc>
          <w:tcPr>
            <w:tcW w:w="715" w:type="dxa"/>
            <w:vAlign w:val="center"/>
            <w:tcPrChange w:id="277" w:author="Yigit Cay" w:date="2019-12-09T13:18:00Z">
              <w:tcPr>
                <w:tcW w:w="715" w:type="dxa"/>
              </w:tcPr>
            </w:tcPrChange>
          </w:tcPr>
          <w:p w14:paraId="110A6A69" w14:textId="4C175D88" w:rsidR="0066696B" w:rsidRDefault="0066696B" w:rsidP="0066696B">
            <w:pPr>
              <w:jc w:val="center"/>
            </w:pPr>
            <w:ins w:id="278" w:author="Yigit Cay" w:date="2019-12-09T13:18:00Z">
              <w:r>
                <w:rPr>
                  <w:color w:val="000000"/>
                </w:rPr>
                <w:t>18</w:t>
              </w:r>
            </w:ins>
          </w:p>
        </w:tc>
        <w:tc>
          <w:tcPr>
            <w:tcW w:w="3793" w:type="dxa"/>
            <w:tcPrChange w:id="279" w:author="Yigit Cay" w:date="2019-12-09T13:18:00Z">
              <w:tcPr>
                <w:tcW w:w="3793" w:type="dxa"/>
              </w:tcPr>
            </w:tcPrChange>
          </w:tcPr>
          <w:p w14:paraId="57A0F943" w14:textId="7ABFFFA4" w:rsidR="0066696B" w:rsidRDefault="0066696B" w:rsidP="0066696B">
            <w:pPr>
              <w:jc w:val="both"/>
            </w:pPr>
            <w:proofErr w:type="spellStart"/>
            <w:r>
              <w:t>JP_Reaction</w:t>
            </w:r>
            <w:proofErr w:type="spellEnd"/>
            <w:r>
              <w:t xml:space="preserve"> Wheel Assembly</w:t>
            </w:r>
          </w:p>
        </w:tc>
        <w:tc>
          <w:tcPr>
            <w:tcW w:w="2254" w:type="dxa"/>
            <w:tcPrChange w:id="280" w:author="Yigit Cay" w:date="2019-12-09T13:18:00Z">
              <w:tcPr>
                <w:tcW w:w="2254" w:type="dxa"/>
              </w:tcPr>
            </w:tcPrChange>
          </w:tcPr>
          <w:p w14:paraId="5587653E" w14:textId="6BABB0A2" w:rsidR="0066696B" w:rsidRDefault="0066696B" w:rsidP="0066696B">
            <w:pPr>
              <w:jc w:val="both"/>
            </w:pPr>
            <w:proofErr w:type="spellStart"/>
            <w:r>
              <w:t>Reaction_Wheel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81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4643D690" w14:textId="77777777" w:rsidR="0066696B" w:rsidRDefault="0066696B" w:rsidP="0066696B">
            <w:pPr>
              <w:jc w:val="center"/>
            </w:pPr>
          </w:p>
        </w:tc>
      </w:tr>
      <w:tr w:rsidR="0066696B" w14:paraId="2F6AA515" w14:textId="77777777" w:rsidTr="001A1734">
        <w:tc>
          <w:tcPr>
            <w:tcW w:w="715" w:type="dxa"/>
            <w:vAlign w:val="center"/>
            <w:tcPrChange w:id="282" w:author="Yigit Cay" w:date="2019-12-09T13:18:00Z">
              <w:tcPr>
                <w:tcW w:w="715" w:type="dxa"/>
              </w:tcPr>
            </w:tcPrChange>
          </w:tcPr>
          <w:p w14:paraId="4C6B70CC" w14:textId="376C0E36" w:rsidR="0066696B" w:rsidRDefault="0066696B" w:rsidP="0066696B">
            <w:pPr>
              <w:jc w:val="center"/>
            </w:pPr>
            <w:ins w:id="283" w:author="Yigit Cay" w:date="2019-12-09T13:18:00Z">
              <w:r>
                <w:rPr>
                  <w:color w:val="000000"/>
                </w:rPr>
                <w:t>19</w:t>
              </w:r>
            </w:ins>
          </w:p>
        </w:tc>
        <w:tc>
          <w:tcPr>
            <w:tcW w:w="3793" w:type="dxa"/>
            <w:tcPrChange w:id="284" w:author="Yigit Cay" w:date="2019-12-09T13:18:00Z">
              <w:tcPr>
                <w:tcW w:w="3793" w:type="dxa"/>
              </w:tcPr>
            </w:tcPrChange>
          </w:tcPr>
          <w:p w14:paraId="50D32FCE" w14:textId="1BBB8681" w:rsidR="0066696B" w:rsidRDefault="0066696B" w:rsidP="0066696B">
            <w:pPr>
              <w:jc w:val="both"/>
            </w:pPr>
            <w:r>
              <w:t>JP_</w:t>
            </w:r>
            <w:del w:id="285" w:author="Yigit Cay" w:date="2019-12-09T13:15:00Z">
              <w:r w:rsidDel="00AE5AC0">
                <w:delText>Positive X</w:delText>
              </w:r>
            </w:del>
            <w:ins w:id="286" w:author="Yigit Cay" w:date="2019-12-09T13:15:00Z">
              <w:r>
                <w:t>+X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287" w:author="Yigit Cay" w:date="2019-12-09T13:18:00Z">
              <w:tcPr>
                <w:tcW w:w="2254" w:type="dxa"/>
              </w:tcPr>
            </w:tcPrChange>
          </w:tcPr>
          <w:p w14:paraId="50DDC8AD" w14:textId="18F55BE0" w:rsidR="0066696B" w:rsidRDefault="0066696B" w:rsidP="0066696B">
            <w:pPr>
              <w:jc w:val="both"/>
            </w:pPr>
            <w:proofErr w:type="spellStart"/>
            <w:r>
              <w:t>Pos_X_Panel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88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676882B1" w14:textId="77777777" w:rsidR="0066696B" w:rsidRDefault="0066696B" w:rsidP="0066696B">
            <w:pPr>
              <w:jc w:val="center"/>
            </w:pPr>
          </w:p>
        </w:tc>
      </w:tr>
      <w:tr w:rsidR="0066696B" w14:paraId="529795AA" w14:textId="77777777" w:rsidTr="001A1734">
        <w:tc>
          <w:tcPr>
            <w:tcW w:w="715" w:type="dxa"/>
            <w:vAlign w:val="center"/>
            <w:tcPrChange w:id="289" w:author="Yigit Cay" w:date="2019-12-09T13:18:00Z">
              <w:tcPr>
                <w:tcW w:w="715" w:type="dxa"/>
              </w:tcPr>
            </w:tcPrChange>
          </w:tcPr>
          <w:p w14:paraId="3F0940AC" w14:textId="3B890A4B" w:rsidR="0066696B" w:rsidRDefault="0066696B" w:rsidP="0066696B">
            <w:pPr>
              <w:jc w:val="center"/>
            </w:pPr>
            <w:ins w:id="290" w:author="Yigit Cay" w:date="2019-12-09T13:19:00Z">
              <w:r>
                <w:rPr>
                  <w:color w:val="000000"/>
                </w:rPr>
                <w:t>20</w:t>
              </w:r>
            </w:ins>
          </w:p>
        </w:tc>
        <w:tc>
          <w:tcPr>
            <w:tcW w:w="3793" w:type="dxa"/>
            <w:tcPrChange w:id="291" w:author="Yigit Cay" w:date="2019-12-09T13:18:00Z">
              <w:tcPr>
                <w:tcW w:w="3793" w:type="dxa"/>
              </w:tcPr>
            </w:tcPrChange>
          </w:tcPr>
          <w:p w14:paraId="6102EC4F" w14:textId="2884E4B7" w:rsidR="0066696B" w:rsidRDefault="0066696B" w:rsidP="0066696B">
            <w:pPr>
              <w:jc w:val="both"/>
            </w:pPr>
            <w:r>
              <w:t>JP_</w:t>
            </w:r>
            <w:del w:id="292" w:author="Yigit Cay" w:date="2019-12-09T13:14:00Z">
              <w:r w:rsidDel="00AE5AC0">
                <w:delText>Negative X</w:delText>
              </w:r>
            </w:del>
            <w:ins w:id="293" w:author="Yigit Cay" w:date="2019-12-09T13:14:00Z">
              <w:r>
                <w:t>-X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294" w:author="Yigit Cay" w:date="2019-12-09T13:18:00Z">
              <w:tcPr>
                <w:tcW w:w="2254" w:type="dxa"/>
              </w:tcPr>
            </w:tcPrChange>
          </w:tcPr>
          <w:p w14:paraId="48308D22" w14:textId="7CF5AC32" w:rsidR="0066696B" w:rsidRDefault="0066696B" w:rsidP="0066696B">
            <w:pPr>
              <w:jc w:val="both"/>
            </w:pPr>
            <w:proofErr w:type="spellStart"/>
            <w:r>
              <w:t>Neg_X_Panel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295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09A3238D" w14:textId="77777777" w:rsidR="0066696B" w:rsidRDefault="0066696B" w:rsidP="0066696B">
            <w:pPr>
              <w:jc w:val="center"/>
            </w:pPr>
          </w:p>
        </w:tc>
      </w:tr>
      <w:tr w:rsidR="0066696B" w14:paraId="40320E4F" w14:textId="77777777" w:rsidTr="001A1734">
        <w:tc>
          <w:tcPr>
            <w:tcW w:w="715" w:type="dxa"/>
            <w:vAlign w:val="center"/>
            <w:tcPrChange w:id="296" w:author="Yigit Cay" w:date="2019-12-09T13:18:00Z">
              <w:tcPr>
                <w:tcW w:w="715" w:type="dxa"/>
              </w:tcPr>
            </w:tcPrChange>
          </w:tcPr>
          <w:p w14:paraId="220A8047" w14:textId="6729D32E" w:rsidR="0066696B" w:rsidRDefault="0066696B" w:rsidP="0066696B">
            <w:pPr>
              <w:jc w:val="center"/>
            </w:pPr>
            <w:ins w:id="297" w:author="Yigit Cay" w:date="2019-12-09T13:19:00Z">
              <w:r>
                <w:rPr>
                  <w:color w:val="000000"/>
                </w:rPr>
                <w:t>21</w:t>
              </w:r>
            </w:ins>
          </w:p>
        </w:tc>
        <w:tc>
          <w:tcPr>
            <w:tcW w:w="3793" w:type="dxa"/>
            <w:tcPrChange w:id="298" w:author="Yigit Cay" w:date="2019-12-09T13:18:00Z">
              <w:tcPr>
                <w:tcW w:w="3793" w:type="dxa"/>
              </w:tcPr>
            </w:tcPrChange>
          </w:tcPr>
          <w:p w14:paraId="07E7F146" w14:textId="017F5461" w:rsidR="0066696B" w:rsidRDefault="0066696B" w:rsidP="0066696B">
            <w:pPr>
              <w:jc w:val="both"/>
            </w:pPr>
            <w:r>
              <w:t>JP_</w:t>
            </w:r>
            <w:del w:id="299" w:author="Yigit Cay" w:date="2019-12-09T13:15:00Z">
              <w:r w:rsidDel="00AE5AC0">
                <w:delText>Positive Y</w:delText>
              </w:r>
            </w:del>
            <w:ins w:id="300" w:author="Yigit Cay" w:date="2019-12-09T13:15:00Z">
              <w:r>
                <w:t>+Y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301" w:author="Yigit Cay" w:date="2019-12-09T13:18:00Z">
              <w:tcPr>
                <w:tcW w:w="2254" w:type="dxa"/>
              </w:tcPr>
            </w:tcPrChange>
          </w:tcPr>
          <w:p w14:paraId="681FB6DC" w14:textId="4F0683F7" w:rsidR="0066696B" w:rsidRDefault="0066696B" w:rsidP="0066696B">
            <w:pPr>
              <w:jc w:val="both"/>
            </w:pPr>
            <w:proofErr w:type="spellStart"/>
            <w:r>
              <w:t>Pos_Y_Panel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302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23B70B1D" w14:textId="77777777" w:rsidR="0066696B" w:rsidRDefault="0066696B" w:rsidP="0066696B">
            <w:pPr>
              <w:jc w:val="center"/>
            </w:pPr>
          </w:p>
        </w:tc>
      </w:tr>
      <w:tr w:rsidR="0066696B" w14:paraId="572CC9A1" w14:textId="77777777" w:rsidTr="001A1734">
        <w:tc>
          <w:tcPr>
            <w:tcW w:w="715" w:type="dxa"/>
            <w:vAlign w:val="center"/>
            <w:tcPrChange w:id="303" w:author="Yigit Cay" w:date="2019-12-09T13:18:00Z">
              <w:tcPr>
                <w:tcW w:w="715" w:type="dxa"/>
              </w:tcPr>
            </w:tcPrChange>
          </w:tcPr>
          <w:p w14:paraId="3C63DABE" w14:textId="2F86C838" w:rsidR="0066696B" w:rsidRDefault="0066696B" w:rsidP="0066696B">
            <w:pPr>
              <w:jc w:val="center"/>
            </w:pPr>
            <w:ins w:id="304" w:author="Yigit Cay" w:date="2019-12-09T13:19:00Z">
              <w:r>
                <w:rPr>
                  <w:color w:val="000000"/>
                </w:rPr>
                <w:t>22</w:t>
              </w:r>
            </w:ins>
          </w:p>
        </w:tc>
        <w:tc>
          <w:tcPr>
            <w:tcW w:w="3793" w:type="dxa"/>
            <w:tcPrChange w:id="305" w:author="Yigit Cay" w:date="2019-12-09T13:18:00Z">
              <w:tcPr>
                <w:tcW w:w="3793" w:type="dxa"/>
              </w:tcPr>
            </w:tcPrChange>
          </w:tcPr>
          <w:p w14:paraId="5DCB7247" w14:textId="4C087497" w:rsidR="0066696B" w:rsidRDefault="0066696B" w:rsidP="0066696B">
            <w:pPr>
              <w:jc w:val="both"/>
            </w:pPr>
            <w:r>
              <w:t>JP_</w:t>
            </w:r>
            <w:del w:id="306" w:author="Yigit Cay" w:date="2019-12-09T13:14:00Z">
              <w:r w:rsidDel="00AE5AC0">
                <w:delText>Negative Y</w:delText>
              </w:r>
            </w:del>
            <w:ins w:id="307" w:author="Yigit Cay" w:date="2019-12-09T13:14:00Z">
              <w:r>
                <w:t>-Y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308" w:author="Yigit Cay" w:date="2019-12-09T13:18:00Z">
              <w:tcPr>
                <w:tcW w:w="2254" w:type="dxa"/>
              </w:tcPr>
            </w:tcPrChange>
          </w:tcPr>
          <w:p w14:paraId="60EC0407" w14:textId="79F06192" w:rsidR="0066696B" w:rsidRDefault="0066696B" w:rsidP="0066696B">
            <w:pPr>
              <w:jc w:val="both"/>
            </w:pPr>
            <w:proofErr w:type="spellStart"/>
            <w:r>
              <w:t>Neg_Y_Panel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309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59637282" w14:textId="77777777" w:rsidR="0066696B" w:rsidRDefault="0066696B" w:rsidP="0066696B">
            <w:pPr>
              <w:jc w:val="center"/>
            </w:pPr>
          </w:p>
        </w:tc>
      </w:tr>
      <w:tr w:rsidR="0066696B" w14:paraId="211CBAB5" w14:textId="77777777" w:rsidTr="001A1734">
        <w:tc>
          <w:tcPr>
            <w:tcW w:w="715" w:type="dxa"/>
            <w:vAlign w:val="center"/>
            <w:tcPrChange w:id="310" w:author="Yigit Cay" w:date="2019-12-09T13:18:00Z">
              <w:tcPr>
                <w:tcW w:w="715" w:type="dxa"/>
              </w:tcPr>
            </w:tcPrChange>
          </w:tcPr>
          <w:p w14:paraId="5989E134" w14:textId="237A6AC0" w:rsidR="0066696B" w:rsidRDefault="0066696B" w:rsidP="0066696B">
            <w:pPr>
              <w:jc w:val="center"/>
            </w:pPr>
            <w:ins w:id="311" w:author="Yigit Cay" w:date="2019-12-09T13:19:00Z">
              <w:r>
                <w:rPr>
                  <w:color w:val="000000"/>
                </w:rPr>
                <w:t>23</w:t>
              </w:r>
            </w:ins>
          </w:p>
        </w:tc>
        <w:tc>
          <w:tcPr>
            <w:tcW w:w="3793" w:type="dxa"/>
            <w:tcPrChange w:id="312" w:author="Yigit Cay" w:date="2019-12-09T13:18:00Z">
              <w:tcPr>
                <w:tcW w:w="3793" w:type="dxa"/>
              </w:tcPr>
            </w:tcPrChange>
          </w:tcPr>
          <w:p w14:paraId="19916122" w14:textId="46C38600" w:rsidR="0066696B" w:rsidRDefault="0066696B" w:rsidP="0066696B">
            <w:pPr>
              <w:jc w:val="both"/>
            </w:pPr>
            <w:r>
              <w:t>JP_</w:t>
            </w:r>
            <w:del w:id="313" w:author="Yigit Cay" w:date="2019-12-09T13:14:00Z">
              <w:r w:rsidDel="00AE5AC0">
                <w:delText>Positive Z</w:delText>
              </w:r>
            </w:del>
            <w:ins w:id="314" w:author="Yigit Cay" w:date="2019-12-09T13:14:00Z">
              <w:r>
                <w:t>+Z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315" w:author="Yigit Cay" w:date="2019-12-09T13:18:00Z">
              <w:tcPr>
                <w:tcW w:w="2254" w:type="dxa"/>
              </w:tcPr>
            </w:tcPrChange>
          </w:tcPr>
          <w:p w14:paraId="794815A3" w14:textId="3892417F" w:rsidR="0066696B" w:rsidRDefault="0066696B" w:rsidP="0066696B">
            <w:pPr>
              <w:jc w:val="both"/>
            </w:pPr>
            <w:proofErr w:type="spellStart"/>
            <w:r>
              <w:t>Pos_Z_Panel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316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5D730892" w14:textId="77777777" w:rsidR="0066696B" w:rsidRDefault="0066696B" w:rsidP="0066696B">
            <w:pPr>
              <w:jc w:val="center"/>
            </w:pPr>
          </w:p>
        </w:tc>
      </w:tr>
      <w:tr w:rsidR="0066696B" w14:paraId="7539A3C1" w14:textId="77777777" w:rsidTr="001A1734">
        <w:tc>
          <w:tcPr>
            <w:tcW w:w="715" w:type="dxa"/>
            <w:vAlign w:val="center"/>
            <w:tcPrChange w:id="317" w:author="Yigit Cay" w:date="2019-12-09T13:18:00Z">
              <w:tcPr>
                <w:tcW w:w="715" w:type="dxa"/>
              </w:tcPr>
            </w:tcPrChange>
          </w:tcPr>
          <w:p w14:paraId="768FB581" w14:textId="726A7284" w:rsidR="0066696B" w:rsidRDefault="0066696B" w:rsidP="0066696B">
            <w:pPr>
              <w:jc w:val="center"/>
            </w:pPr>
            <w:ins w:id="318" w:author="Yigit Cay" w:date="2019-12-09T13:19:00Z">
              <w:r>
                <w:rPr>
                  <w:color w:val="000000"/>
                </w:rPr>
                <w:t>24</w:t>
              </w:r>
            </w:ins>
          </w:p>
        </w:tc>
        <w:tc>
          <w:tcPr>
            <w:tcW w:w="3793" w:type="dxa"/>
            <w:tcPrChange w:id="319" w:author="Yigit Cay" w:date="2019-12-09T13:18:00Z">
              <w:tcPr>
                <w:tcW w:w="3793" w:type="dxa"/>
              </w:tcPr>
            </w:tcPrChange>
          </w:tcPr>
          <w:p w14:paraId="02331A0A" w14:textId="040FA425" w:rsidR="0066696B" w:rsidRDefault="0066696B" w:rsidP="0066696B">
            <w:pPr>
              <w:jc w:val="both"/>
            </w:pPr>
            <w:r>
              <w:t>JP_</w:t>
            </w:r>
            <w:del w:id="320" w:author="Yigit Cay" w:date="2019-12-09T13:14:00Z">
              <w:r w:rsidDel="00AE5AC0">
                <w:delText>Negative Z</w:delText>
              </w:r>
            </w:del>
            <w:ins w:id="321" w:author="Yigit Cay" w:date="2019-12-09T13:14:00Z">
              <w:r>
                <w:t>-Z</w:t>
              </w:r>
            </w:ins>
            <w:r>
              <w:t xml:space="preserve"> External Panel</w:t>
            </w:r>
          </w:p>
        </w:tc>
        <w:tc>
          <w:tcPr>
            <w:tcW w:w="2254" w:type="dxa"/>
            <w:tcPrChange w:id="322" w:author="Yigit Cay" w:date="2019-12-09T13:18:00Z">
              <w:tcPr>
                <w:tcW w:w="2254" w:type="dxa"/>
              </w:tcPr>
            </w:tcPrChange>
          </w:tcPr>
          <w:p w14:paraId="7D7AB4FD" w14:textId="12448DEC" w:rsidR="0066696B" w:rsidRDefault="0066696B" w:rsidP="0066696B">
            <w:pPr>
              <w:jc w:val="both"/>
            </w:pPr>
            <w:proofErr w:type="spellStart"/>
            <w:r>
              <w:t>Neg_Z_Panel</w:t>
            </w:r>
            <w:proofErr w:type="spellEnd"/>
          </w:p>
        </w:tc>
        <w:tc>
          <w:tcPr>
            <w:tcW w:w="2254" w:type="dxa"/>
            <w:vMerge/>
            <w:vAlign w:val="center"/>
            <w:tcPrChange w:id="323" w:author="Yigit Cay" w:date="2019-12-09T13:18:00Z">
              <w:tcPr>
                <w:tcW w:w="2254" w:type="dxa"/>
                <w:vMerge/>
                <w:vAlign w:val="center"/>
              </w:tcPr>
            </w:tcPrChange>
          </w:tcPr>
          <w:p w14:paraId="677E596D" w14:textId="77777777" w:rsidR="0066696B" w:rsidRDefault="0066696B" w:rsidP="0066696B">
            <w:pPr>
              <w:jc w:val="center"/>
            </w:pPr>
          </w:p>
        </w:tc>
      </w:tr>
      <w:tr w:rsidR="0066696B" w14:paraId="0E24F7E5" w14:textId="77777777" w:rsidTr="001A1734">
        <w:tc>
          <w:tcPr>
            <w:tcW w:w="715" w:type="dxa"/>
            <w:vAlign w:val="center"/>
            <w:tcPrChange w:id="324" w:author="Yigit Cay" w:date="2019-12-09T13:18:00Z">
              <w:tcPr>
                <w:tcW w:w="715" w:type="dxa"/>
              </w:tcPr>
            </w:tcPrChange>
          </w:tcPr>
          <w:p w14:paraId="6044D19A" w14:textId="4B4C9297" w:rsidR="0066696B" w:rsidRDefault="0066696B" w:rsidP="0066696B">
            <w:pPr>
              <w:jc w:val="center"/>
            </w:pPr>
            <w:ins w:id="325" w:author="Yigit Cay" w:date="2019-12-09T13:19:00Z">
              <w:r>
                <w:rPr>
                  <w:color w:val="000000"/>
                </w:rPr>
                <w:t>25</w:t>
              </w:r>
            </w:ins>
          </w:p>
        </w:tc>
        <w:tc>
          <w:tcPr>
            <w:tcW w:w="3793" w:type="dxa"/>
            <w:tcPrChange w:id="326" w:author="Yigit Cay" w:date="2019-12-09T13:18:00Z">
              <w:tcPr>
                <w:tcW w:w="3793" w:type="dxa"/>
              </w:tcPr>
            </w:tcPrChange>
          </w:tcPr>
          <w:p w14:paraId="4B29F0B3" w14:textId="4A46D688" w:rsidR="0066696B" w:rsidRDefault="0066696B" w:rsidP="0066696B">
            <w:pPr>
              <w:jc w:val="both"/>
            </w:pPr>
            <w:r>
              <w:t>Cylinder Shroud</w:t>
            </w:r>
          </w:p>
        </w:tc>
        <w:tc>
          <w:tcPr>
            <w:tcW w:w="2254" w:type="dxa"/>
            <w:tcPrChange w:id="327" w:author="Yigit Cay" w:date="2019-12-09T13:18:00Z">
              <w:tcPr>
                <w:tcW w:w="2254" w:type="dxa"/>
              </w:tcPr>
            </w:tcPrChange>
          </w:tcPr>
          <w:p w14:paraId="2303ECD4" w14:textId="6BD11C93" w:rsidR="0066696B" w:rsidRDefault="0066696B" w:rsidP="0066696B">
            <w:pPr>
              <w:jc w:val="both"/>
            </w:pPr>
          </w:p>
        </w:tc>
        <w:tc>
          <w:tcPr>
            <w:tcW w:w="2254" w:type="dxa"/>
            <w:vAlign w:val="center"/>
            <w:tcPrChange w:id="328" w:author="Yigit Cay" w:date="2019-12-09T13:18:00Z">
              <w:tcPr>
                <w:tcW w:w="2254" w:type="dxa"/>
                <w:vAlign w:val="center"/>
              </w:tcPr>
            </w:tcPrChange>
          </w:tcPr>
          <w:p w14:paraId="68A146C6" w14:textId="50421290" w:rsidR="0066696B" w:rsidRDefault="0066696B" w:rsidP="0066696B">
            <w:pPr>
              <w:jc w:val="center"/>
            </w:pPr>
          </w:p>
        </w:tc>
      </w:tr>
      <w:tr w:rsidR="0066696B" w14:paraId="78055D17" w14:textId="77777777" w:rsidTr="001A1734">
        <w:tc>
          <w:tcPr>
            <w:tcW w:w="715" w:type="dxa"/>
            <w:vAlign w:val="center"/>
            <w:tcPrChange w:id="329" w:author="Yigit Cay" w:date="2019-12-09T13:18:00Z">
              <w:tcPr>
                <w:tcW w:w="715" w:type="dxa"/>
              </w:tcPr>
            </w:tcPrChange>
          </w:tcPr>
          <w:p w14:paraId="4647926C" w14:textId="522BDA06" w:rsidR="0066696B" w:rsidRDefault="0066696B" w:rsidP="0066696B">
            <w:pPr>
              <w:jc w:val="center"/>
            </w:pPr>
            <w:ins w:id="330" w:author="Yigit Cay" w:date="2019-12-09T13:19:00Z">
              <w:r>
                <w:rPr>
                  <w:color w:val="000000"/>
                </w:rPr>
                <w:t>26</w:t>
              </w:r>
            </w:ins>
          </w:p>
        </w:tc>
        <w:tc>
          <w:tcPr>
            <w:tcW w:w="3793" w:type="dxa"/>
            <w:tcPrChange w:id="331" w:author="Yigit Cay" w:date="2019-12-09T13:18:00Z">
              <w:tcPr>
                <w:tcW w:w="3793" w:type="dxa"/>
              </w:tcPr>
            </w:tcPrChange>
          </w:tcPr>
          <w:p w14:paraId="42C910E7" w14:textId="1B036485" w:rsidR="0066696B" w:rsidRDefault="0066696B" w:rsidP="0066696B">
            <w:pPr>
              <w:jc w:val="both"/>
            </w:pPr>
            <w:r>
              <w:t>Front wall</w:t>
            </w:r>
          </w:p>
        </w:tc>
        <w:tc>
          <w:tcPr>
            <w:tcW w:w="2254" w:type="dxa"/>
            <w:tcPrChange w:id="332" w:author="Yigit Cay" w:date="2019-12-09T13:18:00Z">
              <w:tcPr>
                <w:tcW w:w="2254" w:type="dxa"/>
              </w:tcPr>
            </w:tcPrChange>
          </w:tcPr>
          <w:p w14:paraId="369A3553" w14:textId="77777777" w:rsidR="0066696B" w:rsidRDefault="0066696B" w:rsidP="0066696B">
            <w:pPr>
              <w:jc w:val="both"/>
            </w:pPr>
          </w:p>
        </w:tc>
        <w:tc>
          <w:tcPr>
            <w:tcW w:w="2254" w:type="dxa"/>
            <w:vAlign w:val="center"/>
            <w:tcPrChange w:id="333" w:author="Yigit Cay" w:date="2019-12-09T13:18:00Z">
              <w:tcPr>
                <w:tcW w:w="2254" w:type="dxa"/>
                <w:vAlign w:val="center"/>
              </w:tcPr>
            </w:tcPrChange>
          </w:tcPr>
          <w:p w14:paraId="54FC8EF6" w14:textId="77777777" w:rsidR="0066696B" w:rsidRDefault="0066696B" w:rsidP="0066696B">
            <w:pPr>
              <w:jc w:val="center"/>
            </w:pPr>
          </w:p>
        </w:tc>
      </w:tr>
      <w:tr w:rsidR="0066696B" w14:paraId="4A3C6DC8" w14:textId="77777777" w:rsidTr="001A1734">
        <w:tc>
          <w:tcPr>
            <w:tcW w:w="715" w:type="dxa"/>
            <w:vAlign w:val="center"/>
            <w:tcPrChange w:id="334" w:author="Yigit Cay" w:date="2019-12-09T13:18:00Z">
              <w:tcPr>
                <w:tcW w:w="715" w:type="dxa"/>
              </w:tcPr>
            </w:tcPrChange>
          </w:tcPr>
          <w:p w14:paraId="4B000FBA" w14:textId="02BBC933" w:rsidR="0066696B" w:rsidRDefault="0066696B" w:rsidP="0066696B">
            <w:pPr>
              <w:jc w:val="center"/>
            </w:pPr>
            <w:ins w:id="335" w:author="Yigit Cay" w:date="2019-12-09T13:19:00Z">
              <w:r>
                <w:rPr>
                  <w:color w:val="000000"/>
                </w:rPr>
                <w:t>27</w:t>
              </w:r>
            </w:ins>
          </w:p>
        </w:tc>
        <w:tc>
          <w:tcPr>
            <w:tcW w:w="3793" w:type="dxa"/>
            <w:tcPrChange w:id="336" w:author="Yigit Cay" w:date="2019-12-09T13:18:00Z">
              <w:tcPr>
                <w:tcW w:w="3793" w:type="dxa"/>
              </w:tcPr>
            </w:tcPrChange>
          </w:tcPr>
          <w:p w14:paraId="5C682511" w14:textId="1B6FD1C9" w:rsidR="0066696B" w:rsidRDefault="0066696B" w:rsidP="0066696B">
            <w:pPr>
              <w:jc w:val="both"/>
            </w:pPr>
            <w:r>
              <w:t>Back wall</w:t>
            </w:r>
          </w:p>
        </w:tc>
        <w:tc>
          <w:tcPr>
            <w:tcW w:w="2254" w:type="dxa"/>
            <w:tcPrChange w:id="337" w:author="Yigit Cay" w:date="2019-12-09T13:18:00Z">
              <w:tcPr>
                <w:tcW w:w="2254" w:type="dxa"/>
              </w:tcPr>
            </w:tcPrChange>
          </w:tcPr>
          <w:p w14:paraId="2262D67E" w14:textId="77777777" w:rsidR="0066696B" w:rsidRDefault="0066696B" w:rsidP="0066696B">
            <w:pPr>
              <w:jc w:val="both"/>
            </w:pPr>
          </w:p>
        </w:tc>
        <w:tc>
          <w:tcPr>
            <w:tcW w:w="2254" w:type="dxa"/>
            <w:vAlign w:val="center"/>
            <w:tcPrChange w:id="338" w:author="Yigit Cay" w:date="2019-12-09T13:18:00Z">
              <w:tcPr>
                <w:tcW w:w="2254" w:type="dxa"/>
                <w:vAlign w:val="center"/>
              </w:tcPr>
            </w:tcPrChange>
          </w:tcPr>
          <w:p w14:paraId="44CB6708" w14:textId="77777777" w:rsidR="0066696B" w:rsidRDefault="0066696B" w:rsidP="0066696B">
            <w:pPr>
              <w:jc w:val="center"/>
            </w:pPr>
          </w:p>
        </w:tc>
      </w:tr>
      <w:tr w:rsidR="0066696B" w14:paraId="3C43A872" w14:textId="77777777" w:rsidTr="001A1734">
        <w:tc>
          <w:tcPr>
            <w:tcW w:w="715" w:type="dxa"/>
            <w:vAlign w:val="center"/>
            <w:tcPrChange w:id="339" w:author="Yigit Cay" w:date="2019-12-09T13:18:00Z">
              <w:tcPr>
                <w:tcW w:w="715" w:type="dxa"/>
              </w:tcPr>
            </w:tcPrChange>
          </w:tcPr>
          <w:p w14:paraId="44F8526C" w14:textId="387EA835" w:rsidR="0066696B" w:rsidRDefault="0066696B" w:rsidP="0066696B">
            <w:pPr>
              <w:jc w:val="center"/>
            </w:pPr>
            <w:ins w:id="340" w:author="Yigit Cay" w:date="2019-12-09T13:19:00Z">
              <w:r>
                <w:rPr>
                  <w:color w:val="000000"/>
                </w:rPr>
                <w:t>28</w:t>
              </w:r>
            </w:ins>
          </w:p>
        </w:tc>
        <w:tc>
          <w:tcPr>
            <w:tcW w:w="3793" w:type="dxa"/>
            <w:tcPrChange w:id="341" w:author="Yigit Cay" w:date="2019-12-09T13:18:00Z">
              <w:tcPr>
                <w:tcW w:w="3793" w:type="dxa"/>
              </w:tcPr>
            </w:tcPrChange>
          </w:tcPr>
          <w:p w14:paraId="057ED51A" w14:textId="520FE88F" w:rsidR="0066696B" w:rsidRDefault="0066696B" w:rsidP="0066696B">
            <w:pPr>
              <w:jc w:val="both"/>
            </w:pPr>
            <w:r>
              <w:t>Heater1</w:t>
            </w:r>
          </w:p>
        </w:tc>
        <w:tc>
          <w:tcPr>
            <w:tcW w:w="2254" w:type="dxa"/>
            <w:tcPrChange w:id="342" w:author="Yigit Cay" w:date="2019-12-09T13:18:00Z">
              <w:tcPr>
                <w:tcW w:w="2254" w:type="dxa"/>
              </w:tcPr>
            </w:tcPrChange>
          </w:tcPr>
          <w:p w14:paraId="6DC1EE14" w14:textId="77777777" w:rsidR="0066696B" w:rsidRDefault="0066696B" w:rsidP="0066696B">
            <w:pPr>
              <w:jc w:val="both"/>
            </w:pPr>
          </w:p>
        </w:tc>
        <w:tc>
          <w:tcPr>
            <w:tcW w:w="2254" w:type="dxa"/>
            <w:vAlign w:val="center"/>
            <w:tcPrChange w:id="343" w:author="Yigit Cay" w:date="2019-12-09T13:18:00Z">
              <w:tcPr>
                <w:tcW w:w="2254" w:type="dxa"/>
                <w:vAlign w:val="center"/>
              </w:tcPr>
            </w:tcPrChange>
          </w:tcPr>
          <w:p w14:paraId="43D778D7" w14:textId="77777777" w:rsidR="0066696B" w:rsidRDefault="0066696B" w:rsidP="0066696B">
            <w:pPr>
              <w:jc w:val="center"/>
            </w:pPr>
          </w:p>
        </w:tc>
      </w:tr>
      <w:tr w:rsidR="0066696B" w14:paraId="2662A6BD" w14:textId="77777777" w:rsidTr="001A1734">
        <w:tc>
          <w:tcPr>
            <w:tcW w:w="715" w:type="dxa"/>
            <w:vAlign w:val="center"/>
            <w:tcPrChange w:id="344" w:author="Yigit Cay" w:date="2019-12-09T13:18:00Z">
              <w:tcPr>
                <w:tcW w:w="715" w:type="dxa"/>
              </w:tcPr>
            </w:tcPrChange>
          </w:tcPr>
          <w:p w14:paraId="254CC7EB" w14:textId="3D0653B8" w:rsidR="0066696B" w:rsidRDefault="0066696B" w:rsidP="0066696B">
            <w:pPr>
              <w:jc w:val="center"/>
            </w:pPr>
            <w:ins w:id="345" w:author="Yigit Cay" w:date="2019-12-09T13:19:00Z">
              <w:r>
                <w:rPr>
                  <w:color w:val="000000"/>
                </w:rPr>
                <w:t>29</w:t>
              </w:r>
            </w:ins>
          </w:p>
        </w:tc>
        <w:tc>
          <w:tcPr>
            <w:tcW w:w="3793" w:type="dxa"/>
            <w:tcPrChange w:id="346" w:author="Yigit Cay" w:date="2019-12-09T13:18:00Z">
              <w:tcPr>
                <w:tcW w:w="3793" w:type="dxa"/>
              </w:tcPr>
            </w:tcPrChange>
          </w:tcPr>
          <w:p w14:paraId="0D9E3DF1" w14:textId="3696342C" w:rsidR="0066696B" w:rsidRDefault="0066696B" w:rsidP="0066696B">
            <w:pPr>
              <w:jc w:val="both"/>
            </w:pPr>
            <w:r>
              <w:t>Heater2</w:t>
            </w:r>
          </w:p>
        </w:tc>
        <w:tc>
          <w:tcPr>
            <w:tcW w:w="2254" w:type="dxa"/>
            <w:tcPrChange w:id="347" w:author="Yigit Cay" w:date="2019-12-09T13:18:00Z">
              <w:tcPr>
                <w:tcW w:w="2254" w:type="dxa"/>
              </w:tcPr>
            </w:tcPrChange>
          </w:tcPr>
          <w:p w14:paraId="0ABB098A" w14:textId="77777777" w:rsidR="0066696B" w:rsidRDefault="0066696B" w:rsidP="0066696B">
            <w:pPr>
              <w:jc w:val="both"/>
            </w:pPr>
          </w:p>
        </w:tc>
        <w:tc>
          <w:tcPr>
            <w:tcW w:w="2254" w:type="dxa"/>
            <w:vAlign w:val="center"/>
            <w:tcPrChange w:id="348" w:author="Yigit Cay" w:date="2019-12-09T13:18:00Z">
              <w:tcPr>
                <w:tcW w:w="2254" w:type="dxa"/>
                <w:vAlign w:val="center"/>
              </w:tcPr>
            </w:tcPrChange>
          </w:tcPr>
          <w:p w14:paraId="4469B572" w14:textId="77777777" w:rsidR="0066696B" w:rsidRDefault="0066696B" w:rsidP="0066696B">
            <w:pPr>
              <w:jc w:val="center"/>
            </w:pPr>
          </w:p>
        </w:tc>
      </w:tr>
      <w:tr w:rsidR="0066696B" w14:paraId="77758C09" w14:textId="77777777" w:rsidTr="001A1734">
        <w:tc>
          <w:tcPr>
            <w:tcW w:w="715" w:type="dxa"/>
            <w:vAlign w:val="center"/>
            <w:tcPrChange w:id="349" w:author="Yigit Cay" w:date="2019-12-09T13:18:00Z">
              <w:tcPr>
                <w:tcW w:w="715" w:type="dxa"/>
              </w:tcPr>
            </w:tcPrChange>
          </w:tcPr>
          <w:p w14:paraId="429BAC10" w14:textId="7AA9776A" w:rsidR="0066696B" w:rsidRDefault="0066696B" w:rsidP="0066696B">
            <w:pPr>
              <w:jc w:val="center"/>
            </w:pPr>
            <w:ins w:id="350" w:author="Yigit Cay" w:date="2019-12-09T13:19:00Z">
              <w:r>
                <w:rPr>
                  <w:color w:val="000000"/>
                </w:rPr>
                <w:t>30</w:t>
              </w:r>
            </w:ins>
          </w:p>
        </w:tc>
        <w:tc>
          <w:tcPr>
            <w:tcW w:w="3793" w:type="dxa"/>
            <w:tcPrChange w:id="351" w:author="Yigit Cay" w:date="2019-12-09T13:18:00Z">
              <w:tcPr>
                <w:tcW w:w="3793" w:type="dxa"/>
              </w:tcPr>
            </w:tcPrChange>
          </w:tcPr>
          <w:p w14:paraId="6924BAFA" w14:textId="3B5C5500" w:rsidR="0066696B" w:rsidRDefault="0066696B" w:rsidP="0066696B">
            <w:pPr>
              <w:jc w:val="both"/>
            </w:pPr>
            <w:r>
              <w:t>Heater3</w:t>
            </w:r>
          </w:p>
        </w:tc>
        <w:tc>
          <w:tcPr>
            <w:tcW w:w="2254" w:type="dxa"/>
            <w:tcPrChange w:id="352" w:author="Yigit Cay" w:date="2019-12-09T13:18:00Z">
              <w:tcPr>
                <w:tcW w:w="2254" w:type="dxa"/>
              </w:tcPr>
            </w:tcPrChange>
          </w:tcPr>
          <w:p w14:paraId="4125E881" w14:textId="77777777" w:rsidR="0066696B" w:rsidRDefault="0066696B" w:rsidP="0066696B">
            <w:pPr>
              <w:jc w:val="both"/>
            </w:pPr>
          </w:p>
        </w:tc>
        <w:tc>
          <w:tcPr>
            <w:tcW w:w="2254" w:type="dxa"/>
            <w:vAlign w:val="center"/>
            <w:tcPrChange w:id="353" w:author="Yigit Cay" w:date="2019-12-09T13:18:00Z">
              <w:tcPr>
                <w:tcW w:w="2254" w:type="dxa"/>
                <w:vAlign w:val="center"/>
              </w:tcPr>
            </w:tcPrChange>
          </w:tcPr>
          <w:p w14:paraId="665574FA" w14:textId="77777777" w:rsidR="0066696B" w:rsidRDefault="0066696B" w:rsidP="0066696B">
            <w:pPr>
              <w:jc w:val="center"/>
            </w:pPr>
          </w:p>
        </w:tc>
      </w:tr>
      <w:tr w:rsidR="0066696B" w14:paraId="6813769D" w14:textId="77777777" w:rsidTr="001A1734">
        <w:tc>
          <w:tcPr>
            <w:tcW w:w="715" w:type="dxa"/>
            <w:vAlign w:val="center"/>
            <w:tcPrChange w:id="354" w:author="Yigit Cay" w:date="2019-12-09T13:18:00Z">
              <w:tcPr>
                <w:tcW w:w="715" w:type="dxa"/>
              </w:tcPr>
            </w:tcPrChange>
          </w:tcPr>
          <w:p w14:paraId="5E79BB5C" w14:textId="74BF4DFB" w:rsidR="0066696B" w:rsidRDefault="0066696B" w:rsidP="0066696B">
            <w:pPr>
              <w:jc w:val="center"/>
            </w:pPr>
            <w:ins w:id="355" w:author="Yigit Cay" w:date="2019-12-09T13:19:00Z">
              <w:r>
                <w:rPr>
                  <w:color w:val="000000"/>
                </w:rPr>
                <w:t>31</w:t>
              </w:r>
            </w:ins>
          </w:p>
        </w:tc>
        <w:tc>
          <w:tcPr>
            <w:tcW w:w="3793" w:type="dxa"/>
            <w:tcPrChange w:id="356" w:author="Yigit Cay" w:date="2019-12-09T13:18:00Z">
              <w:tcPr>
                <w:tcW w:w="3793" w:type="dxa"/>
              </w:tcPr>
            </w:tcPrChange>
          </w:tcPr>
          <w:p w14:paraId="7F15A6DD" w14:textId="6035B2BF" w:rsidR="0066696B" w:rsidRDefault="0066696B" w:rsidP="0066696B">
            <w:pPr>
              <w:jc w:val="both"/>
            </w:pPr>
            <w:r>
              <w:t>Heater4</w:t>
            </w:r>
          </w:p>
        </w:tc>
        <w:tc>
          <w:tcPr>
            <w:tcW w:w="2254" w:type="dxa"/>
            <w:tcPrChange w:id="357" w:author="Yigit Cay" w:date="2019-12-09T13:18:00Z">
              <w:tcPr>
                <w:tcW w:w="2254" w:type="dxa"/>
              </w:tcPr>
            </w:tcPrChange>
          </w:tcPr>
          <w:p w14:paraId="7CAF6272" w14:textId="77777777" w:rsidR="0066696B" w:rsidRDefault="0066696B" w:rsidP="0066696B">
            <w:pPr>
              <w:jc w:val="both"/>
            </w:pPr>
          </w:p>
        </w:tc>
        <w:tc>
          <w:tcPr>
            <w:tcW w:w="2254" w:type="dxa"/>
            <w:vAlign w:val="center"/>
            <w:tcPrChange w:id="358" w:author="Yigit Cay" w:date="2019-12-09T13:18:00Z">
              <w:tcPr>
                <w:tcW w:w="2254" w:type="dxa"/>
                <w:vAlign w:val="center"/>
              </w:tcPr>
            </w:tcPrChange>
          </w:tcPr>
          <w:p w14:paraId="6F609A7C" w14:textId="77777777" w:rsidR="0066696B" w:rsidRDefault="0066696B" w:rsidP="0066696B">
            <w:pPr>
              <w:jc w:val="center"/>
            </w:pPr>
          </w:p>
        </w:tc>
      </w:tr>
      <w:tr w:rsidR="0066696B" w14:paraId="79514BE4" w14:textId="77777777" w:rsidTr="001A1734">
        <w:tc>
          <w:tcPr>
            <w:tcW w:w="715" w:type="dxa"/>
            <w:vAlign w:val="center"/>
            <w:tcPrChange w:id="359" w:author="Yigit Cay" w:date="2019-12-09T13:18:00Z">
              <w:tcPr>
                <w:tcW w:w="715" w:type="dxa"/>
              </w:tcPr>
            </w:tcPrChange>
          </w:tcPr>
          <w:p w14:paraId="18BE2DBF" w14:textId="55E527A6" w:rsidR="0066696B" w:rsidRDefault="0066696B" w:rsidP="0066696B">
            <w:pPr>
              <w:jc w:val="center"/>
            </w:pPr>
            <w:ins w:id="360" w:author="Yigit Cay" w:date="2019-12-09T13:19:00Z">
              <w:r>
                <w:rPr>
                  <w:color w:val="000000"/>
                </w:rPr>
                <w:t>32</w:t>
              </w:r>
            </w:ins>
          </w:p>
        </w:tc>
        <w:tc>
          <w:tcPr>
            <w:tcW w:w="3793" w:type="dxa"/>
            <w:tcPrChange w:id="361" w:author="Yigit Cay" w:date="2019-12-09T13:18:00Z">
              <w:tcPr>
                <w:tcW w:w="3793" w:type="dxa"/>
              </w:tcPr>
            </w:tcPrChange>
          </w:tcPr>
          <w:p w14:paraId="52EDB0A8" w14:textId="071729C0" w:rsidR="0066696B" w:rsidRDefault="0066696B" w:rsidP="0066696B">
            <w:pPr>
              <w:jc w:val="both"/>
            </w:pPr>
            <w:r>
              <w:t>Heater5</w:t>
            </w:r>
          </w:p>
        </w:tc>
        <w:tc>
          <w:tcPr>
            <w:tcW w:w="2254" w:type="dxa"/>
            <w:tcPrChange w:id="362" w:author="Yigit Cay" w:date="2019-12-09T13:18:00Z">
              <w:tcPr>
                <w:tcW w:w="2254" w:type="dxa"/>
              </w:tcPr>
            </w:tcPrChange>
          </w:tcPr>
          <w:p w14:paraId="039F06AF" w14:textId="77777777" w:rsidR="0066696B" w:rsidRDefault="0066696B" w:rsidP="0066696B">
            <w:pPr>
              <w:jc w:val="both"/>
            </w:pPr>
          </w:p>
        </w:tc>
        <w:tc>
          <w:tcPr>
            <w:tcW w:w="2254" w:type="dxa"/>
            <w:vAlign w:val="center"/>
            <w:tcPrChange w:id="363" w:author="Yigit Cay" w:date="2019-12-09T13:18:00Z">
              <w:tcPr>
                <w:tcW w:w="2254" w:type="dxa"/>
                <w:vAlign w:val="center"/>
              </w:tcPr>
            </w:tcPrChange>
          </w:tcPr>
          <w:p w14:paraId="06D01F66" w14:textId="77777777" w:rsidR="0066696B" w:rsidRDefault="0066696B" w:rsidP="0066696B">
            <w:pPr>
              <w:jc w:val="center"/>
            </w:pPr>
          </w:p>
        </w:tc>
      </w:tr>
      <w:tr w:rsidR="0066696B" w14:paraId="39159173" w14:textId="77777777" w:rsidTr="001A1734">
        <w:tc>
          <w:tcPr>
            <w:tcW w:w="715" w:type="dxa"/>
            <w:vAlign w:val="center"/>
            <w:tcPrChange w:id="364" w:author="Yigit Cay" w:date="2019-12-09T13:18:00Z">
              <w:tcPr>
                <w:tcW w:w="715" w:type="dxa"/>
              </w:tcPr>
            </w:tcPrChange>
          </w:tcPr>
          <w:p w14:paraId="3BE115AD" w14:textId="4A7B1E35" w:rsidR="0066696B" w:rsidRDefault="0066696B" w:rsidP="0066696B">
            <w:pPr>
              <w:jc w:val="center"/>
            </w:pPr>
            <w:ins w:id="365" w:author="Yigit Cay" w:date="2019-12-09T13:19:00Z">
              <w:r>
                <w:rPr>
                  <w:color w:val="000000"/>
                </w:rPr>
                <w:t>33</w:t>
              </w:r>
            </w:ins>
          </w:p>
        </w:tc>
        <w:tc>
          <w:tcPr>
            <w:tcW w:w="3793" w:type="dxa"/>
            <w:tcPrChange w:id="366" w:author="Yigit Cay" w:date="2019-12-09T13:18:00Z">
              <w:tcPr>
                <w:tcW w:w="3793" w:type="dxa"/>
              </w:tcPr>
            </w:tcPrChange>
          </w:tcPr>
          <w:p w14:paraId="45096D62" w14:textId="1EA94E7E" w:rsidR="0066696B" w:rsidRDefault="0066696B" w:rsidP="0066696B">
            <w:pPr>
              <w:jc w:val="both"/>
            </w:pPr>
            <w:r>
              <w:t>Heater6</w:t>
            </w:r>
          </w:p>
        </w:tc>
        <w:tc>
          <w:tcPr>
            <w:tcW w:w="2254" w:type="dxa"/>
            <w:tcPrChange w:id="367" w:author="Yigit Cay" w:date="2019-12-09T13:18:00Z">
              <w:tcPr>
                <w:tcW w:w="2254" w:type="dxa"/>
              </w:tcPr>
            </w:tcPrChange>
          </w:tcPr>
          <w:p w14:paraId="15B612C9" w14:textId="77777777" w:rsidR="0066696B" w:rsidRDefault="0066696B" w:rsidP="0066696B">
            <w:pPr>
              <w:jc w:val="both"/>
            </w:pPr>
          </w:p>
        </w:tc>
        <w:tc>
          <w:tcPr>
            <w:tcW w:w="2254" w:type="dxa"/>
            <w:vAlign w:val="center"/>
            <w:tcPrChange w:id="368" w:author="Yigit Cay" w:date="2019-12-09T13:18:00Z">
              <w:tcPr>
                <w:tcW w:w="2254" w:type="dxa"/>
                <w:vAlign w:val="center"/>
              </w:tcPr>
            </w:tcPrChange>
          </w:tcPr>
          <w:p w14:paraId="04FB55C1" w14:textId="77777777" w:rsidR="0066696B" w:rsidRDefault="0066696B" w:rsidP="0066696B">
            <w:pPr>
              <w:jc w:val="center"/>
            </w:pPr>
          </w:p>
        </w:tc>
      </w:tr>
    </w:tbl>
    <w:p w14:paraId="35B8E444" w14:textId="77777777" w:rsidR="00275EF6" w:rsidRDefault="00275EF6" w:rsidP="003536BF">
      <w:pPr>
        <w:jc w:val="both"/>
      </w:pPr>
    </w:p>
    <w:p w14:paraId="64E00A0D" w14:textId="0E7C64FD" w:rsidR="00275EF6" w:rsidRDefault="009D76D2" w:rsidP="009D76D2">
      <w:pPr>
        <w:pStyle w:val="Caption"/>
        <w:jc w:val="center"/>
      </w:pPr>
      <w:bookmarkStart w:id="369" w:name="_Ref24977195"/>
      <w:r>
        <w:t xml:space="preserve">Table </w:t>
      </w:r>
      <w:ins w:id="370" w:author="Yigit Cay" w:date="2019-12-09T13:11:00Z">
        <w:r w:rsidR="00EB7642">
          <w:fldChar w:fldCharType="begin"/>
        </w:r>
        <w:r w:rsidR="00EB7642">
          <w:instrText xml:space="preserve"> STYLEREF 1 \s </w:instrText>
        </w:r>
      </w:ins>
      <w:r w:rsidR="00EB7642">
        <w:fldChar w:fldCharType="separate"/>
      </w:r>
      <w:r w:rsidR="00EB7642">
        <w:rPr>
          <w:noProof/>
        </w:rPr>
        <w:t>6</w:t>
      </w:r>
      <w:ins w:id="371" w:author="Yigit Cay" w:date="2019-12-09T13:11:00Z">
        <w:r w:rsidR="00EB7642">
          <w:fldChar w:fldCharType="end"/>
        </w:r>
        <w:r w:rsidR="00EB7642">
          <w:t>.</w:t>
        </w:r>
        <w:r w:rsidR="00EB7642">
          <w:fldChar w:fldCharType="begin"/>
        </w:r>
        <w:r w:rsidR="00EB7642">
          <w:instrText xml:space="preserve"> SEQ Table \* ARABIC \s 1 </w:instrText>
        </w:r>
      </w:ins>
      <w:r w:rsidR="00EB7642">
        <w:fldChar w:fldCharType="separate"/>
      </w:r>
      <w:ins w:id="372" w:author="Yigit Cay" w:date="2019-12-09T13:11:00Z">
        <w:r w:rsidR="00EB7642">
          <w:rPr>
            <w:noProof/>
          </w:rPr>
          <w:t>4</w:t>
        </w:r>
        <w:r w:rsidR="00EB7642">
          <w:fldChar w:fldCharType="end"/>
        </w:r>
      </w:ins>
      <w:del w:id="373" w:author="Yigit Cay" w:date="2019-12-09T13:11:00Z">
        <w:r w:rsidR="006A7531" w:rsidDel="00EB7642">
          <w:fldChar w:fldCharType="begin"/>
        </w:r>
        <w:r w:rsidR="006A7531" w:rsidDel="00EB7642">
          <w:delInstrText xml:space="preserve"> SEQ Table \* ARABIC </w:delInstrText>
        </w:r>
        <w:r w:rsidR="006A7531" w:rsidDel="00EB7642">
          <w:fldChar w:fldCharType="separate"/>
        </w:r>
        <w:r w:rsidR="00B36868" w:rsidDel="00EB7642">
          <w:rPr>
            <w:noProof/>
          </w:rPr>
          <w:delText>6</w:delText>
        </w:r>
        <w:r w:rsidR="006A7531" w:rsidDel="00EB7642">
          <w:rPr>
            <w:noProof/>
          </w:rPr>
          <w:fldChar w:fldCharType="end"/>
        </w:r>
      </w:del>
      <w:bookmarkEnd w:id="369"/>
      <w:r>
        <w:t xml:space="preserve"> </w:t>
      </w:r>
      <w:bookmarkStart w:id="374" w:name="_Ref24977190"/>
      <w:r>
        <w:t>Measurement Points</w:t>
      </w:r>
      <w:bookmarkEnd w:id="3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9"/>
        <w:gridCol w:w="1517"/>
        <w:gridCol w:w="1471"/>
        <w:gridCol w:w="2989"/>
      </w:tblGrid>
      <w:tr w:rsidR="009D76D2" w14:paraId="19DEE9A9" w14:textId="77777777" w:rsidTr="009D76D2">
        <w:tc>
          <w:tcPr>
            <w:tcW w:w="8966" w:type="dxa"/>
            <w:gridSpan w:val="4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shd w:val="clear" w:color="auto" w:fill="D9D9D9" w:themeFill="background1" w:themeFillShade="D9"/>
            <w:vAlign w:val="center"/>
          </w:tcPr>
          <w:p w14:paraId="3D204409" w14:textId="6AE50B4E" w:rsidR="009D76D2" w:rsidRPr="009D76D2" w:rsidRDefault="009D76D2" w:rsidP="009D76D2">
            <w:pPr>
              <w:jc w:val="center"/>
              <w:rPr>
                <w:b/>
                <w:bCs/>
              </w:rPr>
            </w:pPr>
            <w:r w:rsidRPr="009D76D2">
              <w:rPr>
                <w:b/>
                <w:bCs/>
              </w:rPr>
              <w:t>External Panels</w:t>
            </w:r>
          </w:p>
        </w:tc>
      </w:tr>
      <w:tr w:rsidR="009D76D2" w14:paraId="6127DB1A" w14:textId="77777777" w:rsidTr="009D76D2">
        <w:tc>
          <w:tcPr>
            <w:tcW w:w="2989" w:type="dxa"/>
            <w:tcBorders>
              <w:left w:val="single" w:sz="24" w:space="0" w:color="auto"/>
              <w:bottom w:val="nil"/>
            </w:tcBorders>
            <w:vAlign w:val="center"/>
          </w:tcPr>
          <w:p w14:paraId="17B6AA73" w14:textId="777EDEF8" w:rsidR="009D76D2" w:rsidRDefault="009D76D2" w:rsidP="009D76D2">
            <w:pPr>
              <w:jc w:val="center"/>
            </w:pPr>
            <w:r>
              <w:rPr>
                <w:noProof/>
                <w:lang w:val="en-GB"/>
              </w:rPr>
              <mc:AlternateContent>
                <mc:Choice Requires="wpg">
                  <w:drawing>
                    <wp:inline distT="0" distB="0" distL="0" distR="0" wp14:anchorId="593CD324" wp14:editId="672EAF30">
                      <wp:extent cx="1152000" cy="1152000"/>
                      <wp:effectExtent l="0" t="0" r="0" b="0"/>
                      <wp:docPr id="19" name="Group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52000" cy="1152000"/>
                                <a:chOff x="0" y="0"/>
                                <a:chExt cx="1330325" cy="1330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" name="Imagen 15">
                                  <a:extLst>
                                    <a:ext uri="{FF2B5EF4-FFF2-40B4-BE49-F238E27FC236}">
                                      <a16:creationId xmlns:a16="http://schemas.microsoft.com/office/drawing/2014/main" id="{75A08BFE-0116-4DD1-A169-00E3BFEAD5B4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0325" cy="13303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7" name="Elipse 1"/>
                              <wps:cNvSpPr/>
                              <wps:spPr>
                                <a:xfrm>
                                  <a:off x="600075" y="628650"/>
                                  <a:ext cx="173501" cy="1735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A65058" id="Group 19" o:spid="_x0000_s1026" style="width:90.7pt;height:90.7pt;mso-position-horizontal-relative:char;mso-position-vertical-relative:line" coordsize="13303,133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15" o:spid="_x0000_s1027" type="#_x0000_t75" style="position:absolute;width:13303;height:13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">
                        <v:imagedata r:id="rId21" o:title=""/>
                        <v:path arrowok="t"/>
                      </v:shape>
                      <v:oval id="Elipse 1" o:spid="_x0000_s1028" style="position:absolute;left:6000;top:6286;width:1735;height:1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" fillcolor="red" stroked="f">
                        <v:shadow on="t" color="black" opacity="41287f" offset="0,1.5pt"/>
                      </v:oval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8" w:type="dxa"/>
            <w:gridSpan w:val="2"/>
            <w:tcBorders>
              <w:bottom w:val="nil"/>
            </w:tcBorders>
            <w:vAlign w:val="center"/>
          </w:tcPr>
          <w:p w14:paraId="55B5BE24" w14:textId="5C7298F1" w:rsidR="009D76D2" w:rsidRDefault="009D76D2" w:rsidP="009D76D2">
            <w:pPr>
              <w:jc w:val="center"/>
            </w:pPr>
            <w:r w:rsidRPr="009D76D2">
              <w:rPr>
                <w:noProof/>
                <w:lang w:val="en-GB"/>
              </w:rPr>
              <mc:AlternateContent>
                <mc:Choice Requires="wpg">
                  <w:drawing>
                    <wp:inline distT="0" distB="0" distL="0" distR="0" wp14:anchorId="3362372F" wp14:editId="0E8FC868">
                      <wp:extent cx="1152000" cy="1152000"/>
                      <wp:effectExtent l="0" t="0" r="0" b="0"/>
                      <wp:docPr id="20" name="Group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52000" cy="1152000"/>
                                <a:chOff x="0" y="0"/>
                                <a:chExt cx="1330878" cy="13308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" name="Imagen 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0878" cy="13308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2" name="Elipse 14"/>
                              <wps:cNvSpPr/>
                              <wps:spPr>
                                <a:xfrm>
                                  <a:off x="569121" y="749435"/>
                                  <a:ext cx="173501" cy="1735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F112D7" id="Group 4" o:spid="_x0000_s1026" style="width:90.7pt;height:90.7pt;mso-position-horizontal-relative:char;mso-position-vertical-relative:line" coordsize="13308,13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">
                      <v:shape id="Imagen 7" o:spid="_x0000_s1027" type="#_x0000_t75" style="position:absolute;width:13308;height:13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">
                        <v:imagedata r:id="rId23" o:title=""/>
                        <v:path arrowok="t"/>
                      </v:shape>
                      <v:oval id="Elipse 14" o:spid="_x0000_s1028" style="position:absolute;left:5691;top:7494;width:1735;height:1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" fillcolor="red" stroked="f">
                        <v:shadow on="t" color="black" opacity="41287f" offset="0,1.5pt"/>
                      </v:oval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9" w:type="dxa"/>
            <w:tcBorders>
              <w:bottom w:val="nil"/>
              <w:right w:val="single" w:sz="24" w:space="0" w:color="auto"/>
            </w:tcBorders>
            <w:vAlign w:val="center"/>
          </w:tcPr>
          <w:p w14:paraId="384C460B" w14:textId="70B76250" w:rsidR="009D76D2" w:rsidRDefault="009D76D2" w:rsidP="009D76D2">
            <w:pPr>
              <w:jc w:val="center"/>
            </w:pPr>
            <w:r w:rsidRPr="009D76D2">
              <w:rPr>
                <w:noProof/>
                <w:lang w:val="en-GB"/>
              </w:rPr>
              <mc:AlternateContent>
                <mc:Choice Requires="wpg">
                  <w:drawing>
                    <wp:inline distT="0" distB="0" distL="0" distR="0" wp14:anchorId="46437AA4" wp14:editId="29BE3838">
                      <wp:extent cx="1152000" cy="1152000"/>
                      <wp:effectExtent l="0" t="0" r="0" b="0"/>
                      <wp:docPr id="23" name="Group 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52000" cy="1152000"/>
                                <a:chOff x="0" y="0"/>
                                <a:chExt cx="1330878" cy="13308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Imagen 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0878" cy="13308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" name="Elipse 18"/>
                              <wps:cNvSpPr/>
                              <wps:spPr>
                                <a:xfrm>
                                  <a:off x="578115" y="532304"/>
                                  <a:ext cx="173501" cy="1735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F540DD" id="Group 6" o:spid="_x0000_s1026" style="width:90.7pt;height:90.7pt;mso-position-horizontal-relative:char;mso-position-vertical-relative:line" coordsize="13308,13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">
                      <v:shape id="Imagen 11" o:spid="_x0000_s1027" type="#_x0000_t75" style="position:absolute;width:13308;height:13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">
                        <v:imagedata r:id="rId25" o:title=""/>
                        <v:path arrowok="t"/>
                      </v:shape>
                      <v:oval id="Elipse 18" o:spid="_x0000_s1028" style="position:absolute;left:5781;top:5323;width:1735;height:1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" fillcolor="red" stroked="f">
                        <v:shadow on="t" color="black" opacity="41287f" offset="0,1.5pt"/>
                      </v:oval>
                      <w10:anchorlock/>
                    </v:group>
                  </w:pict>
                </mc:Fallback>
              </mc:AlternateContent>
            </w:r>
          </w:p>
        </w:tc>
      </w:tr>
      <w:tr w:rsidR="009D76D2" w14:paraId="3F4C4229" w14:textId="77777777" w:rsidTr="009D76D2">
        <w:tc>
          <w:tcPr>
            <w:tcW w:w="2989" w:type="dxa"/>
            <w:tcBorders>
              <w:top w:val="nil"/>
              <w:left w:val="single" w:sz="24" w:space="0" w:color="auto"/>
            </w:tcBorders>
            <w:vAlign w:val="center"/>
          </w:tcPr>
          <w:p w14:paraId="510D5CBF" w14:textId="55F88D4F" w:rsidR="009D76D2" w:rsidRDefault="009D76D2" w:rsidP="009D76D2">
            <w:pPr>
              <w:jc w:val="center"/>
            </w:pPr>
            <w:del w:id="375" w:author="Yigit Cay" w:date="2019-12-09T13:14:00Z">
              <w:r w:rsidDel="00AE5AC0">
                <w:delText>Positive Z</w:delText>
              </w:r>
            </w:del>
            <w:ins w:id="376" w:author="Yigit Cay" w:date="2019-12-09T13:14:00Z">
              <w:r w:rsidR="00AE5AC0">
                <w:t>+Z</w:t>
              </w:r>
            </w:ins>
            <w:r>
              <w:t xml:space="preserve"> External Panel</w:t>
            </w:r>
          </w:p>
        </w:tc>
        <w:tc>
          <w:tcPr>
            <w:tcW w:w="2988" w:type="dxa"/>
            <w:gridSpan w:val="2"/>
            <w:tcBorders>
              <w:top w:val="nil"/>
            </w:tcBorders>
            <w:vAlign w:val="center"/>
          </w:tcPr>
          <w:p w14:paraId="08ABDF3C" w14:textId="22EF900F" w:rsidR="009D76D2" w:rsidRDefault="009D76D2" w:rsidP="009D76D2">
            <w:pPr>
              <w:jc w:val="center"/>
            </w:pPr>
            <w:del w:id="377" w:author="Yigit Cay" w:date="2019-12-09T13:15:00Z">
              <w:r w:rsidRPr="009D76D2" w:rsidDel="00AE5AC0">
                <w:delText>Positive Y</w:delText>
              </w:r>
            </w:del>
            <w:ins w:id="378" w:author="Yigit Cay" w:date="2019-12-09T13:15:00Z">
              <w:r w:rsidR="00AE5AC0">
                <w:t>+Y</w:t>
              </w:r>
            </w:ins>
            <w:r w:rsidRPr="009D76D2">
              <w:t xml:space="preserve"> External Panel</w:t>
            </w:r>
          </w:p>
        </w:tc>
        <w:tc>
          <w:tcPr>
            <w:tcW w:w="2989" w:type="dxa"/>
            <w:tcBorders>
              <w:top w:val="nil"/>
              <w:right w:val="single" w:sz="24" w:space="0" w:color="auto"/>
            </w:tcBorders>
            <w:vAlign w:val="center"/>
          </w:tcPr>
          <w:p w14:paraId="449FBE17" w14:textId="1F7A92B9" w:rsidR="009D76D2" w:rsidRDefault="009D76D2" w:rsidP="009D76D2">
            <w:pPr>
              <w:jc w:val="center"/>
            </w:pPr>
            <w:del w:id="379" w:author="Yigit Cay" w:date="2019-12-09T13:15:00Z">
              <w:r w:rsidDel="00AE5AC0">
                <w:delText>Positive X</w:delText>
              </w:r>
            </w:del>
            <w:ins w:id="380" w:author="Yigit Cay" w:date="2019-12-09T13:15:00Z">
              <w:r w:rsidR="00AE5AC0">
                <w:t>+X</w:t>
              </w:r>
            </w:ins>
            <w:r>
              <w:t xml:space="preserve"> External Panel</w:t>
            </w:r>
          </w:p>
        </w:tc>
      </w:tr>
      <w:tr w:rsidR="009D76D2" w14:paraId="07845E81" w14:textId="77777777" w:rsidTr="009D76D2">
        <w:tc>
          <w:tcPr>
            <w:tcW w:w="2989" w:type="dxa"/>
            <w:tcBorders>
              <w:left w:val="single" w:sz="24" w:space="0" w:color="auto"/>
              <w:bottom w:val="nil"/>
            </w:tcBorders>
            <w:vAlign w:val="center"/>
          </w:tcPr>
          <w:p w14:paraId="6B92F582" w14:textId="2672C2E2" w:rsidR="009D76D2" w:rsidRDefault="009D76D2" w:rsidP="009D76D2">
            <w:pPr>
              <w:jc w:val="center"/>
            </w:pPr>
            <w:r w:rsidRPr="009D76D2">
              <w:rPr>
                <w:noProof/>
                <w:lang w:val="en-GB"/>
              </w:rPr>
              <mc:AlternateContent>
                <mc:Choice Requires="wpg">
                  <w:drawing>
                    <wp:inline distT="0" distB="0" distL="0" distR="0" wp14:anchorId="1BAB20B6" wp14:editId="20CF5970">
                      <wp:extent cx="1152000" cy="1152000"/>
                      <wp:effectExtent l="0" t="0" r="0" b="0"/>
                      <wp:docPr id="26" name="Group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52000" cy="1152000"/>
                                <a:chOff x="0" y="0"/>
                                <a:chExt cx="1330878" cy="13308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" name="Imagen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0878" cy="13308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" name="Elipse 20"/>
                              <wps:cNvSpPr/>
                              <wps:spPr>
                                <a:xfrm>
                                  <a:off x="601135" y="587335"/>
                                  <a:ext cx="173501" cy="1735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9B7DC74" id="Group 8" o:spid="_x0000_s1026" style="width:90.7pt;height:90.7pt;mso-position-horizontal-relative:char;mso-position-vertical-relative:line" coordsize="13308,13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">
                      <v:shape id="Imagen 9" o:spid="_x0000_s1027" type="#_x0000_t75" style="position:absolute;width:13308;height:13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">
                        <v:imagedata r:id="rId27" o:title=""/>
                        <v:path arrowok="t"/>
                      </v:shape>
                      <v:oval id="Elipse 20" o:spid="_x0000_s1028" style="position:absolute;left:6011;top:5873;width:1735;height:1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" fillcolor="red" stroked="f">
                        <v:shadow on="t" color="black" opacity="41287f" offset="0,1.5pt"/>
                      </v:oval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8" w:type="dxa"/>
            <w:gridSpan w:val="2"/>
            <w:tcBorders>
              <w:bottom w:val="nil"/>
            </w:tcBorders>
            <w:vAlign w:val="center"/>
          </w:tcPr>
          <w:p w14:paraId="7FE17B87" w14:textId="3F75D44D" w:rsidR="009D76D2" w:rsidRDefault="009D76D2" w:rsidP="009D76D2">
            <w:pPr>
              <w:jc w:val="center"/>
            </w:pPr>
            <w:r w:rsidRPr="009D76D2">
              <w:rPr>
                <w:noProof/>
                <w:lang w:val="en-GB"/>
              </w:rPr>
              <mc:AlternateContent>
                <mc:Choice Requires="wpg">
                  <w:drawing>
                    <wp:inline distT="0" distB="0" distL="0" distR="0" wp14:anchorId="265E6F9B" wp14:editId="2F00C590">
                      <wp:extent cx="1152000" cy="1152000"/>
                      <wp:effectExtent l="0" t="0" r="0" b="0"/>
                      <wp:docPr id="29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52000" cy="1152000"/>
                                <a:chOff x="0" y="0"/>
                                <a:chExt cx="1330878" cy="13308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" name="Imagen 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0878" cy="13308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" name="Elipse 19"/>
                              <wps:cNvSpPr/>
                              <wps:spPr>
                                <a:xfrm>
                                  <a:off x="590778" y="654361"/>
                                  <a:ext cx="173501" cy="1735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858677" id="Group 10" o:spid="_x0000_s1026" style="width:90.7pt;height:90.7pt;mso-position-horizontal-relative:char;mso-position-vertical-relative:line" coordsize="13308,13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OMAAAAAFJnaHRsb25nAAADj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">
                      <v:shape id="Imagen 13" o:spid="_x0000_s1027" type="#_x0000_t75" style="position:absolute;width:13308;height:13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">
                        <v:imagedata r:id="rId29" o:title=""/>
                        <v:path arrowok="t"/>
                      </v:shape>
                      <v:oval id="Elipse 19" o:spid="_x0000_s1028" style="position:absolute;left:5907;top:6543;width:1735;height:1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" fillcolor="red" stroked="f">
                        <v:shadow on="t" color="black" opacity="41287f" offset="0,1.5pt"/>
                      </v:oval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89" w:type="dxa"/>
            <w:tcBorders>
              <w:bottom w:val="nil"/>
              <w:right w:val="single" w:sz="24" w:space="0" w:color="auto"/>
            </w:tcBorders>
            <w:vAlign w:val="center"/>
          </w:tcPr>
          <w:p w14:paraId="084CDB43" w14:textId="578FBDAE" w:rsidR="009D76D2" w:rsidRDefault="009D76D2" w:rsidP="009D76D2">
            <w:pPr>
              <w:jc w:val="center"/>
            </w:pPr>
            <w:r w:rsidRPr="009D76D2">
              <w:rPr>
                <w:noProof/>
                <w:lang w:val="en-GB"/>
              </w:rPr>
              <mc:AlternateContent>
                <mc:Choice Requires="wpg">
                  <w:drawing>
                    <wp:inline distT="0" distB="0" distL="0" distR="0" wp14:anchorId="406CB0CD" wp14:editId="4E4DE7D5">
                      <wp:extent cx="1152000" cy="1152000"/>
                      <wp:effectExtent l="0" t="0" r="0" b="0"/>
                      <wp:docPr id="33" name="Group 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52000" cy="1152000"/>
                                <a:chOff x="0" y="0"/>
                                <a:chExt cx="1330878" cy="13308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0878" cy="13308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5" name="Elipse 21"/>
                              <wps:cNvSpPr/>
                              <wps:spPr>
                                <a:xfrm>
                                  <a:off x="565888" y="620328"/>
                                  <a:ext cx="173501" cy="1735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2B3C49" id="Group 12" o:spid="_x0000_s1026" style="width:90.7pt;height:90.7pt;mso-position-horizontal-relative:char;mso-position-vertical-relative:line" coordsize="13308,13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">
                      <v:shape id="Imagen 5" o:spid="_x0000_s1027" type="#_x0000_t75" style="position:absolute;width:13308;height:13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">
                        <v:imagedata r:id="rId31" o:title=""/>
                        <v:path arrowok="t"/>
                      </v:shape>
                      <v:oval id="Elipse 21" o:spid="_x0000_s1028" style="position:absolute;left:5658;top:6203;width:1735;height:1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" fillcolor="red" stroked="f">
                        <v:shadow on="t" color="black" opacity="41287f" offset="0,1.5pt"/>
                      </v:oval>
                      <w10:anchorlock/>
                    </v:group>
                  </w:pict>
                </mc:Fallback>
              </mc:AlternateContent>
            </w:r>
          </w:p>
        </w:tc>
      </w:tr>
      <w:tr w:rsidR="009D76D2" w14:paraId="3528875B" w14:textId="77777777" w:rsidTr="009D76D2">
        <w:tc>
          <w:tcPr>
            <w:tcW w:w="2989" w:type="dxa"/>
            <w:tcBorders>
              <w:top w:val="nil"/>
              <w:left w:val="single" w:sz="24" w:space="0" w:color="auto"/>
              <w:bottom w:val="single" w:sz="24" w:space="0" w:color="auto"/>
            </w:tcBorders>
            <w:vAlign w:val="center"/>
          </w:tcPr>
          <w:p w14:paraId="7C2A2113" w14:textId="6DD06124" w:rsidR="009D76D2" w:rsidRDefault="009D76D2" w:rsidP="009D76D2">
            <w:pPr>
              <w:jc w:val="center"/>
            </w:pPr>
            <w:del w:id="381" w:author="Yigit Cay" w:date="2019-12-09T13:14:00Z">
              <w:r w:rsidDel="00AE5AC0">
                <w:delText>Negative Z</w:delText>
              </w:r>
            </w:del>
            <w:ins w:id="382" w:author="Yigit Cay" w:date="2019-12-09T13:14:00Z">
              <w:r w:rsidR="00AE5AC0">
                <w:t>-Z</w:t>
              </w:r>
            </w:ins>
            <w:r>
              <w:t xml:space="preserve"> External Panel</w:t>
            </w:r>
          </w:p>
        </w:tc>
        <w:tc>
          <w:tcPr>
            <w:tcW w:w="2988" w:type="dxa"/>
            <w:gridSpan w:val="2"/>
            <w:tcBorders>
              <w:top w:val="nil"/>
              <w:bottom w:val="single" w:sz="24" w:space="0" w:color="auto"/>
            </w:tcBorders>
            <w:vAlign w:val="center"/>
          </w:tcPr>
          <w:p w14:paraId="7743C82A" w14:textId="7763D741" w:rsidR="009D76D2" w:rsidRDefault="009D76D2" w:rsidP="009D76D2">
            <w:pPr>
              <w:jc w:val="center"/>
            </w:pPr>
            <w:del w:id="383" w:author="Yigit Cay" w:date="2019-12-09T13:14:00Z">
              <w:r w:rsidDel="00AE5AC0">
                <w:delText>Negative Y</w:delText>
              </w:r>
            </w:del>
            <w:ins w:id="384" w:author="Yigit Cay" w:date="2019-12-09T13:14:00Z">
              <w:r w:rsidR="00AE5AC0">
                <w:t>-Y</w:t>
              </w:r>
            </w:ins>
            <w:r>
              <w:t xml:space="preserve"> External Panel</w:t>
            </w:r>
          </w:p>
        </w:tc>
        <w:tc>
          <w:tcPr>
            <w:tcW w:w="2989" w:type="dxa"/>
            <w:tcBorders>
              <w:top w:val="nil"/>
              <w:bottom w:val="single" w:sz="24" w:space="0" w:color="auto"/>
              <w:right w:val="single" w:sz="24" w:space="0" w:color="auto"/>
            </w:tcBorders>
            <w:vAlign w:val="center"/>
          </w:tcPr>
          <w:p w14:paraId="7E62F39B" w14:textId="2E501369" w:rsidR="009D76D2" w:rsidRDefault="009D76D2" w:rsidP="009D76D2">
            <w:pPr>
              <w:jc w:val="center"/>
            </w:pPr>
            <w:del w:id="385" w:author="Yigit Cay" w:date="2019-12-09T13:14:00Z">
              <w:r w:rsidDel="00AE5AC0">
                <w:delText>Negative X</w:delText>
              </w:r>
            </w:del>
            <w:ins w:id="386" w:author="Yigit Cay" w:date="2019-12-09T13:14:00Z">
              <w:r w:rsidR="00AE5AC0">
                <w:t>-X</w:t>
              </w:r>
            </w:ins>
            <w:r>
              <w:t xml:space="preserve"> External Panel</w:t>
            </w:r>
          </w:p>
        </w:tc>
      </w:tr>
      <w:tr w:rsidR="009D76D2" w14:paraId="14AFAEA2" w14:textId="77777777" w:rsidTr="009D76D2">
        <w:tc>
          <w:tcPr>
            <w:tcW w:w="8966" w:type="dxa"/>
            <w:gridSpan w:val="4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shd w:val="clear" w:color="auto" w:fill="D9D9D9" w:themeFill="background1" w:themeFillShade="D9"/>
            <w:vAlign w:val="center"/>
          </w:tcPr>
          <w:p w14:paraId="57A5F4DD" w14:textId="522C047B" w:rsidR="009D76D2" w:rsidRPr="009D76D2" w:rsidRDefault="009D76D2" w:rsidP="009D76D2">
            <w:pPr>
              <w:jc w:val="center"/>
              <w:rPr>
                <w:b/>
                <w:bCs/>
              </w:rPr>
            </w:pPr>
            <w:r w:rsidRPr="009D76D2">
              <w:rPr>
                <w:b/>
                <w:bCs/>
              </w:rPr>
              <w:t>Internal Components</w:t>
            </w:r>
          </w:p>
        </w:tc>
      </w:tr>
      <w:tr w:rsidR="00566F1B" w14:paraId="5FE933A4" w14:textId="77777777" w:rsidTr="00566F1B">
        <w:tc>
          <w:tcPr>
            <w:tcW w:w="4506" w:type="dxa"/>
            <w:gridSpan w:val="2"/>
            <w:tcBorders>
              <w:top w:val="nil"/>
              <w:left w:val="single" w:sz="24" w:space="0" w:color="auto"/>
            </w:tcBorders>
            <w:vAlign w:val="center"/>
          </w:tcPr>
          <w:p w14:paraId="221F6A85" w14:textId="5CCA3A30" w:rsidR="00566F1B" w:rsidRDefault="00566F1B" w:rsidP="009D76D2">
            <w:pPr>
              <w:jc w:val="center"/>
            </w:pPr>
            <w:r>
              <w:t>Y axis Magnetic Coil</w:t>
            </w:r>
          </w:p>
        </w:tc>
        <w:tc>
          <w:tcPr>
            <w:tcW w:w="4460" w:type="dxa"/>
            <w:gridSpan w:val="2"/>
            <w:tcBorders>
              <w:top w:val="nil"/>
              <w:right w:val="single" w:sz="24" w:space="0" w:color="auto"/>
            </w:tcBorders>
            <w:vAlign w:val="center"/>
          </w:tcPr>
          <w:p w14:paraId="2A46243E" w14:textId="5AF0E390" w:rsidR="00566F1B" w:rsidRDefault="00566F1B" w:rsidP="009D76D2">
            <w:pPr>
              <w:jc w:val="center"/>
            </w:pPr>
            <w:r>
              <w:t>Z axis Magnetic Coil</w:t>
            </w:r>
          </w:p>
        </w:tc>
      </w:tr>
      <w:tr w:rsidR="00566F1B" w14:paraId="4B1AF1E1" w14:textId="77777777" w:rsidTr="00566F1B">
        <w:tc>
          <w:tcPr>
            <w:tcW w:w="4506" w:type="dxa"/>
            <w:gridSpan w:val="2"/>
            <w:tcBorders>
              <w:left w:val="single" w:sz="24" w:space="0" w:color="auto"/>
              <w:bottom w:val="nil"/>
            </w:tcBorders>
            <w:vAlign w:val="center"/>
          </w:tcPr>
          <w:p w14:paraId="08B4F800" w14:textId="38D5D922" w:rsidR="00566F1B" w:rsidRDefault="00566F1B" w:rsidP="009D76D2">
            <w:pPr>
              <w:jc w:val="center"/>
            </w:pPr>
            <w:r w:rsidRPr="00625CB4">
              <w:rPr>
                <w:noProof/>
                <w:lang w:val="en-GB"/>
              </w:rPr>
              <mc:AlternateContent>
                <mc:Choice Requires="wpg">
                  <w:drawing>
                    <wp:inline distT="0" distB="0" distL="0" distR="0" wp14:anchorId="7EF7C936" wp14:editId="7C46962F">
                      <wp:extent cx="1152000" cy="1152000"/>
                      <wp:effectExtent l="0" t="0" r="0" b="0"/>
                      <wp:docPr id="193" name="Group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52000" cy="1152000"/>
                                <a:chOff x="0" y="0"/>
                                <a:chExt cx="1330878" cy="13308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Imagen 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/>
                              </pic:blipFill>
                              <pic:spPr>
                                <a:xfrm>
                                  <a:off x="0" y="0"/>
                                  <a:ext cx="1330878" cy="13308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95" name="Elipse 22"/>
                              <wps:cNvSpPr/>
                              <wps:spPr>
                                <a:xfrm>
                                  <a:off x="590410" y="567045"/>
                                  <a:ext cx="173501" cy="1735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CE5600" id="Group 8" o:spid="_x0000_s1026" style="width:90.7pt;height:90.7pt;mso-position-horizontal-relative:char;mso-position-vertical-relative:line" coordsize="13308,13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">
                      <v:shape id="Imagen 13" o:spid="_x0000_s1027" type="#_x0000_t75" style="position:absolute;width:13308;height:13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">
                        <v:imagedata r:id="rId33" o:title=""/>
                        <v:path arrowok="t"/>
                      </v:shape>
                      <v:oval id="Elipse 22" o:spid="_x0000_s1028" style="position:absolute;left:5904;top:5670;width:1735;height:1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" fillcolor="red" stroked="f">
                        <v:shadow on="t" color="black" opacity="41287f" offset="0,1.5pt"/>
                      </v:oval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460" w:type="dxa"/>
            <w:gridSpan w:val="2"/>
            <w:tcBorders>
              <w:bottom w:val="nil"/>
              <w:right w:val="single" w:sz="24" w:space="0" w:color="auto"/>
            </w:tcBorders>
            <w:vAlign w:val="center"/>
          </w:tcPr>
          <w:p w14:paraId="219ACF99" w14:textId="4C866B1E" w:rsidR="00566F1B" w:rsidRDefault="00566F1B" w:rsidP="009D76D2">
            <w:pPr>
              <w:jc w:val="center"/>
            </w:pPr>
            <w:r w:rsidRPr="00625CB4">
              <w:rPr>
                <w:noProof/>
                <w:lang w:val="en-GB"/>
              </w:rPr>
              <mc:AlternateContent>
                <mc:Choice Requires="wpg">
                  <w:drawing>
                    <wp:inline distT="0" distB="0" distL="0" distR="0" wp14:anchorId="5BC83989" wp14:editId="32BE9495">
                      <wp:extent cx="1152000" cy="1152000"/>
                      <wp:effectExtent l="0" t="0" r="0" b="0"/>
                      <wp:docPr id="196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52000" cy="1152000"/>
                                <a:chOff x="0" y="0"/>
                                <a:chExt cx="1330878" cy="13308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7" name="Imagen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/>
                                <a:srcRect/>
                                <a:stretch/>
                              </pic:blipFill>
                              <pic:spPr>
                                <a:xfrm>
                                  <a:off x="0" y="0"/>
                                  <a:ext cx="1330878" cy="13308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98" name="Elipse 23"/>
                              <wps:cNvSpPr/>
                              <wps:spPr>
                                <a:xfrm>
                                  <a:off x="423421" y="629037"/>
                                  <a:ext cx="173501" cy="17350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</wps:spPr>
                              <wps:style>
                                <a:lnRef idx="0">
                                  <a:schemeClr val="accent6"/>
                                </a:lnRef>
                                <a:fillRef idx="3">
                                  <a:schemeClr val="accent6"/>
                                </a:fillRef>
                                <a:effectRef idx="3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25A0800" id="Group 10" o:spid="_x0000_s1026" style="width:90.7pt;height:90.7pt;mso-position-horizontal-relative:char;mso-position-vertical-relative:line" coordsize="13308,13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">
                      <v:shape id="Imagen 5" o:spid="_x0000_s1027" type="#_x0000_t75" style="position:absolute;width:13308;height:13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">
                        <v:imagedata r:id="rId35" o:title=""/>
                        <v:path arrowok="t"/>
                      </v:shape>
                      <v:oval id="Elipse 23" o:spid="_x0000_s1028" style="position:absolute;left:4234;top:6290;width:1735;height:1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" fillcolor="red" stroked="f">
                        <v:shadow on="t" color="black" opacity="41287f" offset="0,1.5pt"/>
                      </v:oval>
                      <w10:anchorlock/>
                    </v:group>
                  </w:pict>
                </mc:Fallback>
              </mc:AlternateContent>
            </w:r>
          </w:p>
        </w:tc>
      </w:tr>
      <w:tr w:rsidR="00566F1B" w14:paraId="44F8AC9D" w14:textId="77777777" w:rsidTr="00566F1B">
        <w:tc>
          <w:tcPr>
            <w:tcW w:w="4506" w:type="dxa"/>
            <w:gridSpan w:val="2"/>
            <w:tcBorders>
              <w:top w:val="nil"/>
              <w:left w:val="single" w:sz="24" w:space="0" w:color="auto"/>
              <w:bottom w:val="single" w:sz="24" w:space="0" w:color="auto"/>
            </w:tcBorders>
            <w:vAlign w:val="center"/>
          </w:tcPr>
          <w:p w14:paraId="3D78AD86" w14:textId="676AFD3C" w:rsidR="00566F1B" w:rsidRDefault="00566F1B" w:rsidP="009D76D2">
            <w:pPr>
              <w:jc w:val="center"/>
            </w:pPr>
            <w:r>
              <w:t>Battery Box</w:t>
            </w:r>
          </w:p>
        </w:tc>
        <w:tc>
          <w:tcPr>
            <w:tcW w:w="4460" w:type="dxa"/>
            <w:gridSpan w:val="2"/>
            <w:tcBorders>
              <w:top w:val="nil"/>
              <w:bottom w:val="single" w:sz="24" w:space="0" w:color="auto"/>
              <w:right w:val="single" w:sz="24" w:space="0" w:color="auto"/>
            </w:tcBorders>
          </w:tcPr>
          <w:p w14:paraId="59A5B409" w14:textId="64B885B5" w:rsidR="00566F1B" w:rsidRDefault="00566F1B" w:rsidP="009D76D2">
            <w:pPr>
              <w:jc w:val="center"/>
            </w:pPr>
            <w:r>
              <w:t>Reaction Wheel Assembly</w:t>
            </w:r>
          </w:p>
        </w:tc>
      </w:tr>
    </w:tbl>
    <w:p w14:paraId="68A75EFB" w14:textId="31DC7396" w:rsidR="00E840A4" w:rsidRDefault="00E840A4" w:rsidP="003536BF">
      <w:pPr>
        <w:pStyle w:val="Heading2"/>
        <w:numPr>
          <w:ilvl w:val="1"/>
          <w:numId w:val="4"/>
        </w:numPr>
        <w:jc w:val="both"/>
      </w:pPr>
      <w:bookmarkStart w:id="387" w:name="_Toc26640289"/>
      <w:r>
        <w:lastRenderedPageBreak/>
        <w:t>Attachment of Thermocouples</w:t>
      </w:r>
      <w:bookmarkEnd w:id="387"/>
    </w:p>
    <w:p w14:paraId="5B14BBBC" w14:textId="652DC140" w:rsidR="00E840A4" w:rsidRDefault="004F371B" w:rsidP="003536BF">
      <w:pPr>
        <w:jc w:val="both"/>
      </w:pPr>
      <w:r>
        <w:t xml:space="preserve">The next figure </w:t>
      </w:r>
      <w:r w:rsidRPr="004F371B">
        <w:t>shows the steps of attaching the thermocouples to satellite surfaces and components.</w:t>
      </w:r>
    </w:p>
    <w:p w14:paraId="275BA22C" w14:textId="513F1B98" w:rsidR="004F371B" w:rsidRDefault="007617F6" w:rsidP="007617F6">
      <w:pPr>
        <w:jc w:val="center"/>
      </w:pPr>
      <w:r>
        <w:rPr>
          <w:noProof/>
          <w:lang w:val="en-GB"/>
        </w:rPr>
        <w:drawing>
          <wp:inline distT="0" distB="0" distL="0" distR="0" wp14:anchorId="7D128735" wp14:editId="1A0FD302">
            <wp:extent cx="4687756" cy="35814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thermocouple attachment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793" cy="36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53D7" w14:textId="3F6DF483" w:rsidR="007617F6" w:rsidRDefault="007617F6" w:rsidP="007617F6">
      <w:pPr>
        <w:pStyle w:val="Caption"/>
        <w:jc w:val="center"/>
      </w:pPr>
      <w:r>
        <w:t xml:space="preserve">Figure </w:t>
      </w:r>
      <w:r w:rsidR="006A7531">
        <w:fldChar w:fldCharType="begin"/>
      </w:r>
      <w:r w:rsidR="006A7531">
        <w:instrText xml:space="preserve"> SEQ Figure \* ARABIC </w:instrText>
      </w:r>
      <w:r w:rsidR="006A7531">
        <w:fldChar w:fldCharType="separate"/>
      </w:r>
      <w:r w:rsidR="00B36868">
        <w:rPr>
          <w:noProof/>
        </w:rPr>
        <w:t>7</w:t>
      </w:r>
      <w:r w:rsidR="006A7531">
        <w:rPr>
          <w:noProof/>
        </w:rPr>
        <w:fldChar w:fldCharType="end"/>
      </w:r>
      <w:r>
        <w:t xml:space="preserve"> Thermocouple attachment</w:t>
      </w:r>
    </w:p>
    <w:p w14:paraId="6A2F661A" w14:textId="7993543C" w:rsidR="007617F6" w:rsidRDefault="007617F6" w:rsidP="007617F6">
      <w:pPr>
        <w:pStyle w:val="ListParagraph"/>
        <w:numPr>
          <w:ilvl w:val="0"/>
          <w:numId w:val="18"/>
        </w:numPr>
      </w:pPr>
      <w:r>
        <w:t>Step 1:</w:t>
      </w:r>
      <w:r>
        <w:tab/>
        <w:t>Cover thermocouple tips by a small piece of polyimide tape</w:t>
      </w:r>
      <w:del w:id="388" w:author="Yigit Cay" w:date="2019-12-09T13:15:00Z">
        <w:r w:rsidDel="00AE5AC0">
          <w:delText>.</w:delText>
        </w:r>
      </w:del>
    </w:p>
    <w:p w14:paraId="376CEE2E" w14:textId="1BC267ED" w:rsidR="007617F6" w:rsidRDefault="007617F6" w:rsidP="007617F6">
      <w:pPr>
        <w:pStyle w:val="ListParagraph"/>
        <w:numPr>
          <w:ilvl w:val="0"/>
          <w:numId w:val="18"/>
        </w:numPr>
      </w:pPr>
      <w:r>
        <w:t>Step 2:</w:t>
      </w:r>
      <w:r>
        <w:tab/>
        <w:t>Fix the thermocouple terminal using aluminum tape</w:t>
      </w:r>
      <w:del w:id="389" w:author="Yigit Cay" w:date="2019-12-09T13:15:00Z">
        <w:r w:rsidDel="00AE5AC0">
          <w:delText>.</w:delText>
        </w:r>
      </w:del>
    </w:p>
    <w:p w14:paraId="68FA226A" w14:textId="4DC3DB7B" w:rsidR="007617F6" w:rsidRDefault="007617F6" w:rsidP="007617F6">
      <w:pPr>
        <w:pStyle w:val="ListParagraph"/>
        <w:numPr>
          <w:ilvl w:val="0"/>
          <w:numId w:val="18"/>
        </w:numPr>
      </w:pPr>
      <w:r>
        <w:t>Step 3:</w:t>
      </w:r>
      <w:r>
        <w:tab/>
        <w:t>Cover the aluminum tape by polyimide tape</w:t>
      </w:r>
      <w:del w:id="390" w:author="Yigit Cay" w:date="2019-12-09T13:15:00Z">
        <w:r w:rsidDel="00AE5AC0">
          <w:delText>.</w:delText>
        </w:r>
      </w:del>
    </w:p>
    <w:p w14:paraId="11A5C930" w14:textId="2678E34B" w:rsidR="007617F6" w:rsidRPr="007617F6" w:rsidRDefault="007617F6" w:rsidP="007617F6">
      <w:pPr>
        <w:pStyle w:val="ListParagraph"/>
        <w:numPr>
          <w:ilvl w:val="0"/>
          <w:numId w:val="18"/>
        </w:numPr>
      </w:pPr>
      <w:r>
        <w:t>Step 4:</w:t>
      </w:r>
      <w:r>
        <w:tab/>
        <w:t>Fix the thermocouple wire by polyimide tapes</w:t>
      </w:r>
      <w:del w:id="391" w:author="Yigit Cay" w:date="2019-12-09T13:15:00Z">
        <w:r w:rsidDel="00AE5AC0">
          <w:delText>.</w:delText>
        </w:r>
      </w:del>
    </w:p>
    <w:p w14:paraId="671EC6C8" w14:textId="3D420073" w:rsidR="00E840A4" w:rsidRDefault="00E840A4" w:rsidP="003536BF">
      <w:pPr>
        <w:pStyle w:val="Heading2"/>
        <w:numPr>
          <w:ilvl w:val="1"/>
          <w:numId w:val="4"/>
        </w:numPr>
        <w:jc w:val="both"/>
      </w:pPr>
      <w:bookmarkStart w:id="392" w:name="_Toc26640290"/>
      <w:r>
        <w:t>Placement of satellite inside the chamber</w:t>
      </w:r>
      <w:bookmarkEnd w:id="392"/>
    </w:p>
    <w:p w14:paraId="3F3A0DE9" w14:textId="1329F828" w:rsidR="00E840A4" w:rsidRDefault="00684D78" w:rsidP="00684D78">
      <w:pPr>
        <w:jc w:val="center"/>
      </w:pPr>
      <w:r>
        <w:rPr>
          <w:noProof/>
          <w:lang w:val="en-GB"/>
        </w:rPr>
        <w:drawing>
          <wp:inline distT="0" distB="0" distL="0" distR="0" wp14:anchorId="51230173" wp14:editId="42302296">
            <wp:extent cx="5677024" cy="2914419"/>
            <wp:effectExtent l="0" t="0" r="0" b="63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atellite placement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331" cy="292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C62F" w14:textId="2F3EB999" w:rsidR="00684D78" w:rsidRDefault="00684D78" w:rsidP="00684D78">
      <w:pPr>
        <w:pStyle w:val="Caption"/>
        <w:jc w:val="center"/>
      </w:pPr>
      <w:r>
        <w:t xml:space="preserve">Figure </w:t>
      </w:r>
      <w:r w:rsidR="006A7531">
        <w:fldChar w:fldCharType="begin"/>
      </w:r>
      <w:r w:rsidR="006A7531">
        <w:instrText xml:space="preserve"> SEQ Figure \* ARABIC </w:instrText>
      </w:r>
      <w:r w:rsidR="006A7531">
        <w:fldChar w:fldCharType="separate"/>
      </w:r>
      <w:r w:rsidR="00B36868">
        <w:rPr>
          <w:noProof/>
        </w:rPr>
        <w:t>8</w:t>
      </w:r>
      <w:r w:rsidR="006A7531">
        <w:rPr>
          <w:noProof/>
        </w:rPr>
        <w:fldChar w:fldCharType="end"/>
      </w:r>
      <w:r>
        <w:t xml:space="preserve"> Placement of Satellite inside </w:t>
      </w:r>
      <w:r w:rsidR="00970548">
        <w:t>the</w:t>
      </w:r>
      <w:r>
        <w:t xml:space="preserve"> </w:t>
      </w:r>
      <w:r w:rsidR="00970548">
        <w:t>c</w:t>
      </w:r>
      <w:r>
        <w:t>hamber</w:t>
      </w:r>
    </w:p>
    <w:p w14:paraId="465A08BC" w14:textId="14E2A537" w:rsidR="00E840A4" w:rsidRDefault="00E840A4" w:rsidP="003536BF">
      <w:pPr>
        <w:pStyle w:val="Heading2"/>
        <w:numPr>
          <w:ilvl w:val="1"/>
          <w:numId w:val="4"/>
        </w:numPr>
        <w:jc w:val="both"/>
      </w:pPr>
      <w:bookmarkStart w:id="393" w:name="_Toc26640291"/>
      <w:r>
        <w:lastRenderedPageBreak/>
        <w:t>Equipment and Measuring Instruments</w:t>
      </w:r>
      <w:bookmarkEnd w:id="393"/>
    </w:p>
    <w:p w14:paraId="3E0AEB31" w14:textId="498B749F" w:rsidR="00E840A4" w:rsidRDefault="00580C0A" w:rsidP="00580C0A">
      <w:pPr>
        <w:pStyle w:val="Caption"/>
        <w:jc w:val="center"/>
      </w:pPr>
      <w:r>
        <w:t xml:space="preserve">Table </w:t>
      </w:r>
      <w:ins w:id="394" w:author="Yigit Cay" w:date="2019-12-09T13:11:00Z">
        <w:r w:rsidR="00EB7642">
          <w:fldChar w:fldCharType="begin"/>
        </w:r>
        <w:r w:rsidR="00EB7642">
          <w:instrText xml:space="preserve"> STYLEREF 1 \s </w:instrText>
        </w:r>
      </w:ins>
      <w:r w:rsidR="00EB7642">
        <w:fldChar w:fldCharType="separate"/>
      </w:r>
      <w:r w:rsidR="00EB7642">
        <w:rPr>
          <w:noProof/>
        </w:rPr>
        <w:t>6</w:t>
      </w:r>
      <w:ins w:id="395" w:author="Yigit Cay" w:date="2019-12-09T13:11:00Z">
        <w:r w:rsidR="00EB7642">
          <w:fldChar w:fldCharType="end"/>
        </w:r>
        <w:r w:rsidR="00EB7642">
          <w:t>.</w:t>
        </w:r>
        <w:r w:rsidR="00EB7642">
          <w:fldChar w:fldCharType="begin"/>
        </w:r>
        <w:r w:rsidR="00EB7642">
          <w:instrText xml:space="preserve"> SEQ Table \* ARABIC \s 1 </w:instrText>
        </w:r>
      </w:ins>
      <w:r w:rsidR="00EB7642">
        <w:fldChar w:fldCharType="separate"/>
      </w:r>
      <w:ins w:id="396" w:author="Yigit Cay" w:date="2019-12-09T13:11:00Z">
        <w:r w:rsidR="00EB7642">
          <w:rPr>
            <w:noProof/>
          </w:rPr>
          <w:t>5</w:t>
        </w:r>
        <w:r w:rsidR="00EB7642">
          <w:fldChar w:fldCharType="end"/>
        </w:r>
      </w:ins>
      <w:del w:id="397" w:author="Yigit Cay" w:date="2019-12-09T13:11:00Z">
        <w:r w:rsidR="006A7531" w:rsidDel="00EB7642">
          <w:fldChar w:fldCharType="begin"/>
        </w:r>
        <w:r w:rsidR="006A7531" w:rsidDel="00EB7642">
          <w:delInstrText xml:space="preserve"> SEQ Table \* ARABIC </w:delInstrText>
        </w:r>
        <w:r w:rsidR="006A7531" w:rsidDel="00EB7642">
          <w:fldChar w:fldCharType="separate"/>
        </w:r>
        <w:r w:rsidR="00B36868" w:rsidDel="00EB7642">
          <w:rPr>
            <w:noProof/>
          </w:rPr>
          <w:delText>7</w:delText>
        </w:r>
        <w:r w:rsidR="006A7531" w:rsidDel="00EB7642">
          <w:rPr>
            <w:noProof/>
          </w:rPr>
          <w:fldChar w:fldCharType="end"/>
        </w:r>
      </w:del>
      <w:r>
        <w:t xml:space="preserve"> </w:t>
      </w:r>
      <w:r w:rsidRPr="00166979">
        <w:t>Equipment and measuring instruments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  <w:tblPrChange w:id="398" w:author="Yigit Cay" w:date="2019-12-09T13:36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485"/>
        <w:gridCol w:w="2778"/>
        <w:gridCol w:w="1416"/>
        <w:gridCol w:w="1840"/>
        <w:gridCol w:w="2497"/>
        <w:tblGridChange w:id="399">
          <w:tblGrid>
            <w:gridCol w:w="485"/>
            <w:gridCol w:w="2778"/>
            <w:gridCol w:w="1416"/>
            <w:gridCol w:w="1840"/>
            <w:gridCol w:w="2497"/>
          </w:tblGrid>
        </w:tblGridChange>
      </w:tblGrid>
      <w:tr w:rsidR="00580C0A" w14:paraId="4733BF3F" w14:textId="77777777" w:rsidTr="007F3E44">
        <w:trPr>
          <w:trHeight w:val="397"/>
          <w:trPrChange w:id="400" w:author="Yigit Cay" w:date="2019-12-09T13:36:00Z">
            <w:trPr>
              <w:trHeight w:val="397"/>
            </w:trPr>
          </w:trPrChange>
        </w:trPr>
        <w:tc>
          <w:tcPr>
            <w:tcW w:w="475" w:type="dxa"/>
            <w:shd w:val="clear" w:color="auto" w:fill="F2F2F2" w:themeFill="background1" w:themeFillShade="F2"/>
            <w:vAlign w:val="center"/>
            <w:tcPrChange w:id="401" w:author="Yigit Cay" w:date="2019-12-09T13:36:00Z">
              <w:tcPr>
                <w:tcW w:w="475" w:type="dxa"/>
                <w:shd w:val="clear" w:color="auto" w:fill="92D050"/>
                <w:vAlign w:val="center"/>
              </w:tcPr>
            </w:tcPrChange>
          </w:tcPr>
          <w:p w14:paraId="052BE931" w14:textId="03F33105" w:rsidR="00580C0A" w:rsidRPr="00E337A0" w:rsidRDefault="00580C0A" w:rsidP="00D361F0">
            <w:pPr>
              <w:jc w:val="center"/>
              <w:rPr>
                <w:b/>
                <w:bCs/>
              </w:rPr>
            </w:pPr>
            <w:r w:rsidRPr="00E337A0">
              <w:rPr>
                <w:b/>
                <w:bCs/>
              </w:rPr>
              <w:t>No</w:t>
            </w:r>
          </w:p>
        </w:tc>
        <w:tc>
          <w:tcPr>
            <w:tcW w:w="2781" w:type="dxa"/>
            <w:shd w:val="clear" w:color="auto" w:fill="F2F2F2" w:themeFill="background1" w:themeFillShade="F2"/>
            <w:vAlign w:val="center"/>
            <w:tcPrChange w:id="402" w:author="Yigit Cay" w:date="2019-12-09T13:36:00Z">
              <w:tcPr>
                <w:tcW w:w="2781" w:type="dxa"/>
                <w:shd w:val="clear" w:color="auto" w:fill="92D050"/>
                <w:vAlign w:val="center"/>
              </w:tcPr>
            </w:tcPrChange>
          </w:tcPr>
          <w:p w14:paraId="009DBE5E" w14:textId="67DF8F72" w:rsidR="00580C0A" w:rsidRPr="00E337A0" w:rsidRDefault="00580C0A" w:rsidP="00D361F0">
            <w:pPr>
              <w:jc w:val="center"/>
              <w:rPr>
                <w:b/>
                <w:bCs/>
              </w:rPr>
            </w:pPr>
            <w:r w:rsidRPr="00E337A0">
              <w:rPr>
                <w:b/>
                <w:bCs/>
              </w:rPr>
              <w:t>Equipment</w:t>
            </w:r>
          </w:p>
        </w:tc>
        <w:tc>
          <w:tcPr>
            <w:tcW w:w="1417" w:type="dxa"/>
            <w:shd w:val="clear" w:color="auto" w:fill="F2F2F2" w:themeFill="background1" w:themeFillShade="F2"/>
            <w:vAlign w:val="center"/>
            <w:tcPrChange w:id="403" w:author="Yigit Cay" w:date="2019-12-09T13:36:00Z">
              <w:tcPr>
                <w:tcW w:w="1417" w:type="dxa"/>
                <w:shd w:val="clear" w:color="auto" w:fill="92D050"/>
                <w:vAlign w:val="center"/>
              </w:tcPr>
            </w:tcPrChange>
          </w:tcPr>
          <w:p w14:paraId="3E9CCD27" w14:textId="569ADBCB" w:rsidR="00580C0A" w:rsidRPr="00E337A0" w:rsidRDefault="00580C0A" w:rsidP="00D361F0">
            <w:pPr>
              <w:jc w:val="center"/>
              <w:rPr>
                <w:b/>
                <w:bCs/>
              </w:rPr>
            </w:pPr>
            <w:r w:rsidRPr="00E337A0">
              <w:rPr>
                <w:b/>
                <w:bCs/>
              </w:rPr>
              <w:t>Quantity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  <w:tcPrChange w:id="404" w:author="Yigit Cay" w:date="2019-12-09T13:36:00Z">
              <w:tcPr>
                <w:tcW w:w="1843" w:type="dxa"/>
                <w:shd w:val="clear" w:color="auto" w:fill="92D050"/>
                <w:vAlign w:val="center"/>
              </w:tcPr>
            </w:tcPrChange>
          </w:tcPr>
          <w:p w14:paraId="20772311" w14:textId="229C6407" w:rsidR="00580C0A" w:rsidRPr="00E337A0" w:rsidRDefault="00580C0A" w:rsidP="00D361F0">
            <w:pPr>
              <w:jc w:val="center"/>
              <w:rPr>
                <w:b/>
                <w:bCs/>
              </w:rPr>
            </w:pPr>
            <w:r w:rsidRPr="00E337A0">
              <w:rPr>
                <w:b/>
                <w:bCs/>
              </w:rPr>
              <w:t>Model</w:t>
            </w:r>
          </w:p>
        </w:tc>
        <w:tc>
          <w:tcPr>
            <w:tcW w:w="2500" w:type="dxa"/>
            <w:shd w:val="clear" w:color="auto" w:fill="F2F2F2" w:themeFill="background1" w:themeFillShade="F2"/>
            <w:vAlign w:val="center"/>
            <w:tcPrChange w:id="405" w:author="Yigit Cay" w:date="2019-12-09T13:36:00Z">
              <w:tcPr>
                <w:tcW w:w="2500" w:type="dxa"/>
                <w:shd w:val="clear" w:color="auto" w:fill="92D050"/>
                <w:vAlign w:val="center"/>
              </w:tcPr>
            </w:tcPrChange>
          </w:tcPr>
          <w:p w14:paraId="15891693" w14:textId="35B27F49" w:rsidR="00580C0A" w:rsidRPr="00E337A0" w:rsidRDefault="00580C0A" w:rsidP="00D361F0">
            <w:pPr>
              <w:jc w:val="center"/>
              <w:rPr>
                <w:b/>
                <w:bCs/>
              </w:rPr>
            </w:pPr>
            <w:r w:rsidRPr="00E337A0">
              <w:rPr>
                <w:b/>
                <w:bCs/>
              </w:rPr>
              <w:t>Comments</w:t>
            </w:r>
          </w:p>
        </w:tc>
      </w:tr>
      <w:tr w:rsidR="00580C0A" w14:paraId="5CDFB358" w14:textId="77777777" w:rsidTr="00660195">
        <w:trPr>
          <w:trHeight w:val="397"/>
        </w:trPr>
        <w:tc>
          <w:tcPr>
            <w:tcW w:w="475" w:type="dxa"/>
            <w:vAlign w:val="center"/>
          </w:tcPr>
          <w:p w14:paraId="273CB66B" w14:textId="786B8D83" w:rsidR="00580C0A" w:rsidRDefault="00580C0A" w:rsidP="00D361F0">
            <w:pPr>
              <w:jc w:val="center"/>
            </w:pPr>
            <w:r>
              <w:t>1</w:t>
            </w:r>
          </w:p>
        </w:tc>
        <w:tc>
          <w:tcPr>
            <w:tcW w:w="2781" w:type="dxa"/>
            <w:vAlign w:val="center"/>
          </w:tcPr>
          <w:p w14:paraId="5F2EFB3D" w14:textId="4D40DE09" w:rsidR="00580C0A" w:rsidRDefault="00580C0A" w:rsidP="00D361F0">
            <w:pPr>
              <w:jc w:val="center"/>
            </w:pPr>
            <w:r>
              <w:t>Thermocouple</w:t>
            </w:r>
          </w:p>
        </w:tc>
        <w:tc>
          <w:tcPr>
            <w:tcW w:w="1417" w:type="dxa"/>
            <w:vAlign w:val="center"/>
          </w:tcPr>
          <w:p w14:paraId="2869413B" w14:textId="6796C71D" w:rsidR="00580C0A" w:rsidRDefault="00580C0A" w:rsidP="00D361F0">
            <w:pPr>
              <w:jc w:val="center"/>
            </w:pPr>
            <w:del w:id="406" w:author="Yigit Cay" w:date="2019-12-09T13:19:00Z">
              <w:r w:rsidDel="0066696B">
                <w:delText>20</w:delText>
              </w:r>
            </w:del>
            <w:ins w:id="407" w:author="Yigit Cay" w:date="2019-12-09T13:19:00Z">
              <w:r w:rsidR="0066696B">
                <w:t>33</w:t>
              </w:r>
            </w:ins>
          </w:p>
        </w:tc>
        <w:tc>
          <w:tcPr>
            <w:tcW w:w="1843" w:type="dxa"/>
            <w:vAlign w:val="center"/>
          </w:tcPr>
          <w:p w14:paraId="68F847C0" w14:textId="09824E5D" w:rsidR="00580C0A" w:rsidRDefault="00CC3EF1" w:rsidP="00D361F0">
            <w:pPr>
              <w:jc w:val="center"/>
            </w:pPr>
            <w:r>
              <w:t>Type-</w:t>
            </w:r>
            <w:r w:rsidR="00C234FE">
              <w:t>K</w:t>
            </w:r>
          </w:p>
        </w:tc>
        <w:tc>
          <w:tcPr>
            <w:tcW w:w="2500" w:type="dxa"/>
            <w:vAlign w:val="center"/>
          </w:tcPr>
          <w:p w14:paraId="17E5905B" w14:textId="1CC23B0A" w:rsidR="00580C0A" w:rsidRPr="00E337A0" w:rsidRDefault="00E337A0" w:rsidP="00D361F0">
            <w:pPr>
              <w:jc w:val="center"/>
            </w:pPr>
            <w:r>
              <w:t xml:space="preserve">-180 to +1300 </w:t>
            </w:r>
            <w:r>
              <w:rPr>
                <w:lang w:val="es-PY"/>
              </w:rPr>
              <w:t>°C</w:t>
            </w:r>
          </w:p>
        </w:tc>
      </w:tr>
      <w:tr w:rsidR="00580C0A" w14:paraId="4B495FED" w14:textId="77777777" w:rsidTr="00660195">
        <w:trPr>
          <w:trHeight w:val="397"/>
        </w:trPr>
        <w:tc>
          <w:tcPr>
            <w:tcW w:w="475" w:type="dxa"/>
            <w:vAlign w:val="center"/>
          </w:tcPr>
          <w:p w14:paraId="0CF03155" w14:textId="5120D519" w:rsidR="00580C0A" w:rsidRDefault="00580C0A" w:rsidP="00D361F0">
            <w:pPr>
              <w:jc w:val="center"/>
            </w:pPr>
            <w:r>
              <w:t>2</w:t>
            </w:r>
          </w:p>
        </w:tc>
        <w:tc>
          <w:tcPr>
            <w:tcW w:w="2781" w:type="dxa"/>
            <w:vAlign w:val="center"/>
          </w:tcPr>
          <w:p w14:paraId="75A12EBE" w14:textId="24FF4B2D" w:rsidR="00580C0A" w:rsidRDefault="00580C0A" w:rsidP="00D361F0">
            <w:pPr>
              <w:jc w:val="center"/>
            </w:pPr>
            <w:r>
              <w:t>Data Acquisition PC</w:t>
            </w:r>
          </w:p>
        </w:tc>
        <w:tc>
          <w:tcPr>
            <w:tcW w:w="1417" w:type="dxa"/>
            <w:vAlign w:val="center"/>
          </w:tcPr>
          <w:p w14:paraId="438B16F3" w14:textId="3A3E10C6" w:rsidR="00580C0A" w:rsidRDefault="00580C0A" w:rsidP="00D361F0">
            <w:pPr>
              <w:jc w:val="center"/>
            </w:pPr>
            <w:r>
              <w:t>1</w:t>
            </w:r>
          </w:p>
        </w:tc>
        <w:tc>
          <w:tcPr>
            <w:tcW w:w="1843" w:type="dxa"/>
            <w:vAlign w:val="center"/>
          </w:tcPr>
          <w:p w14:paraId="49FC3FB8" w14:textId="3171BEEE" w:rsidR="00580C0A" w:rsidRDefault="00CC3EF1" w:rsidP="00D361F0">
            <w:pPr>
              <w:jc w:val="center"/>
            </w:pPr>
            <w:r>
              <w:t>N/A</w:t>
            </w:r>
          </w:p>
        </w:tc>
        <w:tc>
          <w:tcPr>
            <w:tcW w:w="2500" w:type="dxa"/>
            <w:vAlign w:val="center"/>
          </w:tcPr>
          <w:p w14:paraId="6D254EB5" w14:textId="4245B34D" w:rsidR="00580C0A" w:rsidRDefault="00D361F0" w:rsidP="00D361F0">
            <w:pPr>
              <w:jc w:val="center"/>
            </w:pPr>
            <w:r>
              <w:t>For chamber control</w:t>
            </w:r>
          </w:p>
        </w:tc>
      </w:tr>
      <w:tr w:rsidR="00580C0A" w14:paraId="28B132AB" w14:textId="77777777" w:rsidTr="00660195">
        <w:trPr>
          <w:trHeight w:val="397"/>
        </w:trPr>
        <w:tc>
          <w:tcPr>
            <w:tcW w:w="475" w:type="dxa"/>
            <w:vAlign w:val="center"/>
          </w:tcPr>
          <w:p w14:paraId="58F1EFC5" w14:textId="739BF952" w:rsidR="00580C0A" w:rsidRDefault="00580C0A" w:rsidP="00D361F0">
            <w:pPr>
              <w:jc w:val="center"/>
            </w:pPr>
            <w:r>
              <w:t>3</w:t>
            </w:r>
          </w:p>
        </w:tc>
        <w:tc>
          <w:tcPr>
            <w:tcW w:w="2781" w:type="dxa"/>
            <w:vAlign w:val="center"/>
          </w:tcPr>
          <w:p w14:paraId="54884F40" w14:textId="442960DF" w:rsidR="00580C0A" w:rsidRDefault="00580C0A" w:rsidP="00D361F0">
            <w:pPr>
              <w:jc w:val="center"/>
            </w:pPr>
            <w:r>
              <w:t>DAQ-mx</w:t>
            </w:r>
          </w:p>
        </w:tc>
        <w:tc>
          <w:tcPr>
            <w:tcW w:w="1417" w:type="dxa"/>
            <w:vAlign w:val="center"/>
          </w:tcPr>
          <w:p w14:paraId="0C553FAB" w14:textId="7A165444" w:rsidR="00580C0A" w:rsidRDefault="00580C0A" w:rsidP="00D361F0">
            <w:pPr>
              <w:jc w:val="center"/>
            </w:pPr>
            <w:r>
              <w:t>2</w:t>
            </w:r>
          </w:p>
        </w:tc>
        <w:tc>
          <w:tcPr>
            <w:tcW w:w="1843" w:type="dxa"/>
            <w:vAlign w:val="center"/>
          </w:tcPr>
          <w:p w14:paraId="3D782870" w14:textId="3CEE7FA1" w:rsidR="00580C0A" w:rsidRDefault="00CC3EF1" w:rsidP="00D361F0">
            <w:pPr>
              <w:jc w:val="center"/>
            </w:pPr>
            <w:r>
              <w:t>NI 9213</w:t>
            </w:r>
          </w:p>
        </w:tc>
        <w:tc>
          <w:tcPr>
            <w:tcW w:w="2500" w:type="dxa"/>
            <w:vAlign w:val="center"/>
          </w:tcPr>
          <w:p w14:paraId="45B415B2" w14:textId="35123AD7" w:rsidR="00580C0A" w:rsidRDefault="00D361F0" w:rsidP="00D361F0">
            <w:pPr>
              <w:jc w:val="center"/>
            </w:pPr>
            <w:r>
              <w:t>24-bit ADC</w:t>
            </w:r>
          </w:p>
        </w:tc>
      </w:tr>
      <w:tr w:rsidR="00580C0A" w14:paraId="0A518ADC" w14:textId="77777777" w:rsidTr="00660195">
        <w:trPr>
          <w:trHeight w:val="397"/>
        </w:trPr>
        <w:tc>
          <w:tcPr>
            <w:tcW w:w="475" w:type="dxa"/>
            <w:vAlign w:val="center"/>
          </w:tcPr>
          <w:p w14:paraId="30F19E44" w14:textId="41B8A571" w:rsidR="00580C0A" w:rsidRDefault="00580C0A" w:rsidP="00D361F0">
            <w:pPr>
              <w:jc w:val="center"/>
            </w:pPr>
            <w:r>
              <w:t>4</w:t>
            </w:r>
          </w:p>
        </w:tc>
        <w:tc>
          <w:tcPr>
            <w:tcW w:w="2781" w:type="dxa"/>
            <w:vAlign w:val="center"/>
          </w:tcPr>
          <w:p w14:paraId="40516FDE" w14:textId="252CD1D8" w:rsidR="00580C0A" w:rsidRDefault="00580C0A" w:rsidP="00D361F0">
            <w:pPr>
              <w:jc w:val="center"/>
            </w:pPr>
            <w:r>
              <w:t>Power Supplies</w:t>
            </w:r>
          </w:p>
        </w:tc>
        <w:tc>
          <w:tcPr>
            <w:tcW w:w="1417" w:type="dxa"/>
            <w:vAlign w:val="center"/>
          </w:tcPr>
          <w:p w14:paraId="0F3D7756" w14:textId="45ABBAD3" w:rsidR="00580C0A" w:rsidRDefault="00580C0A" w:rsidP="00D361F0">
            <w:pPr>
              <w:jc w:val="center"/>
            </w:pPr>
            <w:r>
              <w:t>2</w:t>
            </w:r>
          </w:p>
        </w:tc>
        <w:tc>
          <w:tcPr>
            <w:tcW w:w="1843" w:type="dxa"/>
            <w:vAlign w:val="center"/>
          </w:tcPr>
          <w:p w14:paraId="4417CFFF" w14:textId="77777777" w:rsidR="00580C0A" w:rsidRDefault="00580C0A" w:rsidP="00D361F0">
            <w:pPr>
              <w:jc w:val="center"/>
            </w:pPr>
          </w:p>
        </w:tc>
        <w:tc>
          <w:tcPr>
            <w:tcW w:w="2500" w:type="dxa"/>
            <w:vAlign w:val="center"/>
          </w:tcPr>
          <w:p w14:paraId="6093347D" w14:textId="60615506" w:rsidR="00580C0A" w:rsidRDefault="00D361F0" w:rsidP="00D361F0">
            <w:pPr>
              <w:jc w:val="center"/>
            </w:pPr>
            <w:r>
              <w:t>0-320V</w:t>
            </w:r>
          </w:p>
        </w:tc>
      </w:tr>
      <w:tr w:rsidR="00580C0A" w14:paraId="5A9843CB" w14:textId="77777777" w:rsidTr="00660195">
        <w:trPr>
          <w:trHeight w:val="397"/>
        </w:trPr>
        <w:tc>
          <w:tcPr>
            <w:tcW w:w="475" w:type="dxa"/>
            <w:vAlign w:val="center"/>
          </w:tcPr>
          <w:p w14:paraId="7548DF87" w14:textId="63AFB432" w:rsidR="00580C0A" w:rsidRDefault="00580C0A" w:rsidP="00D361F0">
            <w:pPr>
              <w:jc w:val="center"/>
            </w:pPr>
            <w:r>
              <w:t>5</w:t>
            </w:r>
          </w:p>
        </w:tc>
        <w:tc>
          <w:tcPr>
            <w:tcW w:w="2781" w:type="dxa"/>
            <w:vAlign w:val="center"/>
          </w:tcPr>
          <w:p w14:paraId="07B4346F" w14:textId="4C96BF1E" w:rsidR="00580C0A" w:rsidRDefault="00580C0A" w:rsidP="00D361F0">
            <w:pPr>
              <w:jc w:val="center"/>
            </w:pPr>
            <w:r>
              <w:t>Transceiver</w:t>
            </w:r>
          </w:p>
        </w:tc>
        <w:tc>
          <w:tcPr>
            <w:tcW w:w="1417" w:type="dxa"/>
            <w:vAlign w:val="center"/>
          </w:tcPr>
          <w:p w14:paraId="274C3981" w14:textId="682B0FE2" w:rsidR="00580C0A" w:rsidRDefault="00580C0A" w:rsidP="00D361F0">
            <w:pPr>
              <w:jc w:val="center"/>
            </w:pPr>
            <w:r>
              <w:t>1</w:t>
            </w:r>
          </w:p>
        </w:tc>
        <w:tc>
          <w:tcPr>
            <w:tcW w:w="1843" w:type="dxa"/>
            <w:vAlign w:val="center"/>
          </w:tcPr>
          <w:p w14:paraId="3246BFAA" w14:textId="361BB9B5" w:rsidR="00580C0A" w:rsidRDefault="00CC3EF1" w:rsidP="00D361F0">
            <w:pPr>
              <w:jc w:val="center"/>
            </w:pPr>
            <w:r>
              <w:t>IC-9100</w:t>
            </w:r>
          </w:p>
        </w:tc>
        <w:tc>
          <w:tcPr>
            <w:tcW w:w="2500" w:type="dxa"/>
            <w:vAlign w:val="center"/>
          </w:tcPr>
          <w:p w14:paraId="5F33A044" w14:textId="01482640" w:rsidR="00580C0A" w:rsidRDefault="00CC3EF1" w:rsidP="00D361F0">
            <w:pPr>
              <w:jc w:val="center"/>
            </w:pPr>
            <w:r>
              <w:t>For functional test</w:t>
            </w:r>
          </w:p>
        </w:tc>
      </w:tr>
      <w:tr w:rsidR="00D361F0" w14:paraId="7A0E7DC2" w14:textId="77777777" w:rsidTr="00660195">
        <w:trPr>
          <w:trHeight w:val="397"/>
        </w:trPr>
        <w:tc>
          <w:tcPr>
            <w:tcW w:w="475" w:type="dxa"/>
            <w:vAlign w:val="center"/>
          </w:tcPr>
          <w:p w14:paraId="1E6D9C96" w14:textId="66A0BB54" w:rsidR="00D361F0" w:rsidRDefault="00D361F0" w:rsidP="00D361F0">
            <w:pPr>
              <w:jc w:val="center"/>
            </w:pPr>
            <w:r>
              <w:t>6</w:t>
            </w:r>
          </w:p>
        </w:tc>
        <w:tc>
          <w:tcPr>
            <w:tcW w:w="2781" w:type="dxa"/>
            <w:vAlign w:val="center"/>
          </w:tcPr>
          <w:p w14:paraId="6E1CF829" w14:textId="7BDACEBA" w:rsidR="00D361F0" w:rsidRDefault="00D361F0" w:rsidP="00D361F0">
            <w:pPr>
              <w:jc w:val="center"/>
            </w:pPr>
            <w:r>
              <w:t>Attenuator</w:t>
            </w:r>
          </w:p>
        </w:tc>
        <w:tc>
          <w:tcPr>
            <w:tcW w:w="1417" w:type="dxa"/>
            <w:vAlign w:val="center"/>
          </w:tcPr>
          <w:p w14:paraId="68693CA5" w14:textId="570D4C22" w:rsidR="00D361F0" w:rsidRDefault="00D361F0" w:rsidP="00D361F0">
            <w:pPr>
              <w:jc w:val="center"/>
            </w:pPr>
            <w:r>
              <w:t>3</w:t>
            </w:r>
          </w:p>
        </w:tc>
        <w:tc>
          <w:tcPr>
            <w:tcW w:w="1843" w:type="dxa"/>
            <w:vAlign w:val="center"/>
          </w:tcPr>
          <w:p w14:paraId="28487A9B" w14:textId="77777777" w:rsidR="00D361F0" w:rsidRDefault="00D361F0" w:rsidP="00D361F0">
            <w:pPr>
              <w:jc w:val="center"/>
            </w:pPr>
          </w:p>
        </w:tc>
        <w:tc>
          <w:tcPr>
            <w:tcW w:w="2500" w:type="dxa"/>
            <w:vAlign w:val="center"/>
          </w:tcPr>
          <w:p w14:paraId="7F945F07" w14:textId="77A64424" w:rsidR="00D361F0" w:rsidRDefault="00D361F0" w:rsidP="00D361F0">
            <w:pPr>
              <w:jc w:val="center"/>
            </w:pPr>
            <w:r w:rsidRPr="00EE393C">
              <w:t>For functional test</w:t>
            </w:r>
          </w:p>
        </w:tc>
      </w:tr>
      <w:tr w:rsidR="00D361F0" w14:paraId="39D8371B" w14:textId="77777777" w:rsidTr="00660195">
        <w:trPr>
          <w:trHeight w:val="397"/>
        </w:trPr>
        <w:tc>
          <w:tcPr>
            <w:tcW w:w="475" w:type="dxa"/>
            <w:vAlign w:val="center"/>
          </w:tcPr>
          <w:p w14:paraId="18FB832D" w14:textId="3F3F6533" w:rsidR="00D361F0" w:rsidRDefault="00D361F0" w:rsidP="00D361F0">
            <w:pPr>
              <w:jc w:val="center"/>
            </w:pPr>
            <w:r>
              <w:t>7</w:t>
            </w:r>
          </w:p>
        </w:tc>
        <w:tc>
          <w:tcPr>
            <w:tcW w:w="2781" w:type="dxa"/>
            <w:vAlign w:val="center"/>
          </w:tcPr>
          <w:p w14:paraId="03E40707" w14:textId="0588F0E1" w:rsidR="00D361F0" w:rsidRDefault="00D361F0" w:rsidP="00D361F0">
            <w:pPr>
              <w:jc w:val="center"/>
            </w:pPr>
            <w:r>
              <w:t>Functional Test PC</w:t>
            </w:r>
          </w:p>
        </w:tc>
        <w:tc>
          <w:tcPr>
            <w:tcW w:w="1417" w:type="dxa"/>
            <w:vAlign w:val="center"/>
          </w:tcPr>
          <w:p w14:paraId="5DEE5B6D" w14:textId="342E97EF" w:rsidR="00D361F0" w:rsidRDefault="00D361F0" w:rsidP="00D361F0">
            <w:pPr>
              <w:jc w:val="center"/>
            </w:pPr>
            <w:r>
              <w:t>2</w:t>
            </w:r>
          </w:p>
        </w:tc>
        <w:tc>
          <w:tcPr>
            <w:tcW w:w="1843" w:type="dxa"/>
            <w:vAlign w:val="center"/>
          </w:tcPr>
          <w:p w14:paraId="1C36542B" w14:textId="2B1F1521" w:rsidR="00D361F0" w:rsidRDefault="00D361F0" w:rsidP="00D361F0">
            <w:pPr>
              <w:jc w:val="center"/>
            </w:pPr>
            <w:r>
              <w:t>N/A</w:t>
            </w:r>
          </w:p>
        </w:tc>
        <w:tc>
          <w:tcPr>
            <w:tcW w:w="2500" w:type="dxa"/>
            <w:vAlign w:val="center"/>
          </w:tcPr>
          <w:p w14:paraId="6B47BADA" w14:textId="40910965" w:rsidR="00D361F0" w:rsidRDefault="00D361F0" w:rsidP="00D361F0">
            <w:pPr>
              <w:jc w:val="center"/>
            </w:pPr>
            <w:r w:rsidRPr="00EE393C">
              <w:t>For functional test</w:t>
            </w:r>
          </w:p>
        </w:tc>
      </w:tr>
      <w:tr w:rsidR="00D361F0" w14:paraId="3683D4AB" w14:textId="77777777" w:rsidTr="00660195">
        <w:trPr>
          <w:trHeight w:val="397"/>
        </w:trPr>
        <w:tc>
          <w:tcPr>
            <w:tcW w:w="475" w:type="dxa"/>
            <w:vAlign w:val="center"/>
          </w:tcPr>
          <w:p w14:paraId="3BE17AEC" w14:textId="7A826934" w:rsidR="00D361F0" w:rsidRDefault="00D361F0" w:rsidP="00D361F0">
            <w:pPr>
              <w:jc w:val="center"/>
            </w:pPr>
            <w:r>
              <w:t>8</w:t>
            </w:r>
          </w:p>
        </w:tc>
        <w:tc>
          <w:tcPr>
            <w:tcW w:w="2781" w:type="dxa"/>
            <w:vAlign w:val="center"/>
          </w:tcPr>
          <w:p w14:paraId="543583E1" w14:textId="1921F8D0" w:rsidR="00D361F0" w:rsidRDefault="00D361F0" w:rsidP="00D361F0">
            <w:pPr>
              <w:jc w:val="center"/>
            </w:pPr>
            <w:r>
              <w:t>Terminal Node Controller</w:t>
            </w:r>
          </w:p>
        </w:tc>
        <w:tc>
          <w:tcPr>
            <w:tcW w:w="1417" w:type="dxa"/>
            <w:vAlign w:val="center"/>
          </w:tcPr>
          <w:p w14:paraId="241127E8" w14:textId="6B6FC3E6" w:rsidR="00D361F0" w:rsidRDefault="00D361F0" w:rsidP="00D361F0">
            <w:pPr>
              <w:jc w:val="center"/>
            </w:pPr>
            <w:r>
              <w:t>1</w:t>
            </w:r>
          </w:p>
        </w:tc>
        <w:tc>
          <w:tcPr>
            <w:tcW w:w="1843" w:type="dxa"/>
            <w:vAlign w:val="center"/>
          </w:tcPr>
          <w:p w14:paraId="4134A89A" w14:textId="3481C04C" w:rsidR="00D361F0" w:rsidRDefault="00D361F0" w:rsidP="00D361F0">
            <w:pPr>
              <w:jc w:val="center"/>
            </w:pPr>
            <w:r>
              <w:t>KPC-9612+</w:t>
            </w:r>
          </w:p>
        </w:tc>
        <w:tc>
          <w:tcPr>
            <w:tcW w:w="2500" w:type="dxa"/>
            <w:vAlign w:val="center"/>
          </w:tcPr>
          <w:p w14:paraId="1C34F410" w14:textId="17224C53" w:rsidR="00D361F0" w:rsidRDefault="00D361F0" w:rsidP="00D361F0">
            <w:pPr>
              <w:jc w:val="center"/>
            </w:pPr>
            <w:r w:rsidRPr="00EE393C">
              <w:t>For functional test</w:t>
            </w:r>
          </w:p>
        </w:tc>
      </w:tr>
      <w:tr w:rsidR="000671CD" w14:paraId="49488FB8" w14:textId="77777777" w:rsidTr="00660195">
        <w:trPr>
          <w:trHeight w:val="397"/>
        </w:trPr>
        <w:tc>
          <w:tcPr>
            <w:tcW w:w="475" w:type="dxa"/>
            <w:vAlign w:val="center"/>
          </w:tcPr>
          <w:p w14:paraId="15007F62" w14:textId="7FBE6E71" w:rsidR="000671CD" w:rsidRDefault="000671CD" w:rsidP="00D361F0">
            <w:pPr>
              <w:jc w:val="center"/>
            </w:pPr>
            <w:r>
              <w:t>9</w:t>
            </w:r>
          </w:p>
        </w:tc>
        <w:tc>
          <w:tcPr>
            <w:tcW w:w="2781" w:type="dxa"/>
            <w:vAlign w:val="center"/>
          </w:tcPr>
          <w:p w14:paraId="4F238088" w14:textId="5A3E3315" w:rsidR="000671CD" w:rsidRDefault="000671CD" w:rsidP="00D361F0">
            <w:pPr>
              <w:jc w:val="center"/>
            </w:pPr>
            <w:r>
              <w:t>Sheet heaters</w:t>
            </w:r>
          </w:p>
        </w:tc>
        <w:tc>
          <w:tcPr>
            <w:tcW w:w="1417" w:type="dxa"/>
            <w:vAlign w:val="center"/>
          </w:tcPr>
          <w:p w14:paraId="2006C883" w14:textId="77777777" w:rsidR="000671CD" w:rsidRDefault="000671CD" w:rsidP="00D361F0">
            <w:pPr>
              <w:jc w:val="center"/>
            </w:pPr>
          </w:p>
        </w:tc>
        <w:tc>
          <w:tcPr>
            <w:tcW w:w="1843" w:type="dxa"/>
            <w:vAlign w:val="center"/>
          </w:tcPr>
          <w:p w14:paraId="3F46FAAB" w14:textId="77777777" w:rsidR="000671CD" w:rsidRDefault="000671CD" w:rsidP="00D361F0">
            <w:pPr>
              <w:jc w:val="center"/>
            </w:pPr>
          </w:p>
        </w:tc>
        <w:tc>
          <w:tcPr>
            <w:tcW w:w="2500" w:type="dxa"/>
            <w:vAlign w:val="center"/>
          </w:tcPr>
          <w:p w14:paraId="210B4AFD" w14:textId="77777777" w:rsidR="000671CD" w:rsidRPr="00EE393C" w:rsidRDefault="000671CD" w:rsidP="00D361F0">
            <w:pPr>
              <w:jc w:val="center"/>
            </w:pPr>
          </w:p>
        </w:tc>
      </w:tr>
    </w:tbl>
    <w:p w14:paraId="4FB3CEFA" w14:textId="77777777" w:rsidR="00580C0A" w:rsidRDefault="00580C0A" w:rsidP="003536BF">
      <w:pPr>
        <w:jc w:val="both"/>
      </w:pPr>
    </w:p>
    <w:p w14:paraId="0D202640" w14:textId="5ABA9EAF" w:rsidR="00E840A4" w:rsidRDefault="00E840A4" w:rsidP="003536BF">
      <w:pPr>
        <w:pStyle w:val="Heading1"/>
        <w:numPr>
          <w:ilvl w:val="0"/>
          <w:numId w:val="4"/>
        </w:numPr>
        <w:jc w:val="both"/>
      </w:pPr>
      <w:bookmarkStart w:id="408" w:name="_Toc26640292"/>
      <w:r>
        <w:t>Test Schedule</w:t>
      </w:r>
      <w:bookmarkEnd w:id="408"/>
    </w:p>
    <w:p w14:paraId="28918653" w14:textId="26325421" w:rsidR="00E840A4" w:rsidRDefault="00623187" w:rsidP="003536BF">
      <w:pPr>
        <w:jc w:val="both"/>
      </w:pPr>
      <w:r w:rsidRPr="00623187">
        <w:t xml:space="preserve">The test schedule is shown in </w:t>
      </w:r>
      <w:r>
        <w:fldChar w:fldCharType="begin"/>
      </w:r>
      <w:r>
        <w:instrText xml:space="preserve"> REF _Ref25584925 \h </w:instrText>
      </w:r>
      <w:r>
        <w:fldChar w:fldCharType="separate"/>
      </w:r>
      <w:r w:rsidR="00B36868">
        <w:t xml:space="preserve">Table </w:t>
      </w:r>
      <w:r w:rsidR="00B36868">
        <w:rPr>
          <w:noProof/>
        </w:rPr>
        <w:t>8</w:t>
      </w:r>
      <w:r>
        <w:fldChar w:fldCharType="end"/>
      </w:r>
      <w:r w:rsidRPr="00623187">
        <w:t xml:space="preserve"> below, the schedule is tentative and can be changed base on the actual test conditions.</w:t>
      </w:r>
    </w:p>
    <w:p w14:paraId="28DE774A" w14:textId="18DB891C" w:rsidR="00623187" w:rsidRDefault="00623187" w:rsidP="00623187">
      <w:pPr>
        <w:pStyle w:val="Caption"/>
        <w:jc w:val="center"/>
      </w:pPr>
      <w:bookmarkStart w:id="409" w:name="_Ref25584925"/>
      <w:r>
        <w:t xml:space="preserve">Table </w:t>
      </w:r>
      <w:ins w:id="410" w:author="Yigit Cay" w:date="2019-12-09T13:11:00Z">
        <w:r w:rsidR="00EB7642">
          <w:fldChar w:fldCharType="begin"/>
        </w:r>
        <w:r w:rsidR="00EB7642">
          <w:instrText xml:space="preserve"> STYLEREF 1 \s </w:instrText>
        </w:r>
      </w:ins>
      <w:r w:rsidR="00EB7642">
        <w:fldChar w:fldCharType="separate"/>
      </w:r>
      <w:r w:rsidR="00EB7642">
        <w:rPr>
          <w:noProof/>
        </w:rPr>
        <w:t>7</w:t>
      </w:r>
      <w:ins w:id="411" w:author="Yigit Cay" w:date="2019-12-09T13:11:00Z">
        <w:r w:rsidR="00EB7642">
          <w:fldChar w:fldCharType="end"/>
        </w:r>
        <w:r w:rsidR="00EB7642">
          <w:t>.</w:t>
        </w:r>
        <w:r w:rsidR="00EB7642">
          <w:fldChar w:fldCharType="begin"/>
        </w:r>
        <w:r w:rsidR="00EB7642">
          <w:instrText xml:space="preserve"> SEQ Table \* ARABIC \s 1 </w:instrText>
        </w:r>
      </w:ins>
      <w:r w:rsidR="00EB7642">
        <w:fldChar w:fldCharType="separate"/>
      </w:r>
      <w:ins w:id="412" w:author="Yigit Cay" w:date="2019-12-09T13:11:00Z">
        <w:r w:rsidR="00EB7642">
          <w:rPr>
            <w:noProof/>
          </w:rPr>
          <w:t>1</w:t>
        </w:r>
        <w:r w:rsidR="00EB7642">
          <w:fldChar w:fldCharType="end"/>
        </w:r>
      </w:ins>
      <w:del w:id="413" w:author="Yigit Cay" w:date="2019-12-09T13:11:00Z">
        <w:r w:rsidR="006A7531" w:rsidDel="00EB7642">
          <w:fldChar w:fldCharType="begin"/>
        </w:r>
        <w:r w:rsidR="006A7531" w:rsidDel="00EB7642">
          <w:delInstrText xml:space="preserve"> SEQ Table \* ARABIC </w:delInstrText>
        </w:r>
        <w:r w:rsidR="006A7531" w:rsidDel="00EB7642">
          <w:fldChar w:fldCharType="separate"/>
        </w:r>
        <w:r w:rsidR="00B36868" w:rsidDel="00EB7642">
          <w:rPr>
            <w:noProof/>
          </w:rPr>
          <w:delText>8</w:delText>
        </w:r>
        <w:r w:rsidR="006A7531" w:rsidDel="00EB7642">
          <w:rPr>
            <w:noProof/>
          </w:rPr>
          <w:fldChar w:fldCharType="end"/>
        </w:r>
      </w:del>
      <w:bookmarkEnd w:id="409"/>
      <w:r>
        <w:t xml:space="preserve"> </w:t>
      </w:r>
      <w:bookmarkStart w:id="414" w:name="_Ref25584920"/>
      <w:r>
        <w:t>Test schedule</w:t>
      </w:r>
      <w:bookmarkEnd w:id="414"/>
    </w:p>
    <w:tbl>
      <w:tblPr>
        <w:tblStyle w:val="TableGrid"/>
        <w:tblW w:w="0" w:type="auto"/>
        <w:tblLook w:val="04A0" w:firstRow="1" w:lastRow="0" w:firstColumn="1" w:lastColumn="0" w:noHBand="0" w:noVBand="1"/>
        <w:tblPrChange w:id="415" w:author="Yigit Cay" w:date="2019-12-09T13:39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3912"/>
        <w:gridCol w:w="283"/>
        <w:gridCol w:w="283"/>
        <w:gridCol w:w="283"/>
        <w:gridCol w:w="283"/>
        <w:gridCol w:w="283"/>
        <w:gridCol w:w="283"/>
        <w:gridCol w:w="283"/>
        <w:gridCol w:w="283"/>
        <w:gridCol w:w="283"/>
        <w:gridCol w:w="283"/>
        <w:gridCol w:w="283"/>
        <w:gridCol w:w="283"/>
        <w:gridCol w:w="283"/>
        <w:gridCol w:w="283"/>
        <w:gridCol w:w="283"/>
        <w:gridCol w:w="283"/>
        <w:gridCol w:w="283"/>
        <w:gridCol w:w="283"/>
        <w:tblGridChange w:id="416">
          <w:tblGrid>
            <w:gridCol w:w="3912"/>
            <w:gridCol w:w="283"/>
            <w:gridCol w:w="283"/>
            <w:gridCol w:w="283"/>
            <w:gridCol w:w="283"/>
            <w:gridCol w:w="283"/>
            <w:gridCol w:w="283"/>
            <w:gridCol w:w="283"/>
            <w:gridCol w:w="283"/>
            <w:gridCol w:w="283"/>
            <w:gridCol w:w="283"/>
            <w:gridCol w:w="283"/>
            <w:gridCol w:w="283"/>
            <w:gridCol w:w="283"/>
            <w:gridCol w:w="283"/>
            <w:gridCol w:w="283"/>
            <w:gridCol w:w="283"/>
            <w:gridCol w:w="283"/>
            <w:gridCol w:w="283"/>
          </w:tblGrid>
        </w:tblGridChange>
      </w:tblGrid>
      <w:tr w:rsidR="00C234FE" w14:paraId="13D2C8B8" w14:textId="6CD5FC22" w:rsidTr="007F3E44">
        <w:trPr>
          <w:trHeight w:val="397"/>
          <w:trPrChange w:id="417" w:author="Yigit Cay" w:date="2019-12-09T13:39:00Z">
            <w:trPr>
              <w:trHeight w:val="397"/>
            </w:trPr>
          </w:trPrChange>
        </w:trPr>
        <w:tc>
          <w:tcPr>
            <w:tcW w:w="391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418" w:author="Yigit Cay" w:date="2019-12-09T13:39:00Z">
              <w:tcPr>
                <w:tcW w:w="3912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shd w:val="clear" w:color="auto" w:fill="92D050"/>
                <w:vAlign w:val="center"/>
              </w:tcPr>
            </w:tcPrChange>
          </w:tcPr>
          <w:p w14:paraId="70079921" w14:textId="75224D6C" w:rsidR="00C234FE" w:rsidRDefault="00C234FE" w:rsidP="00C234FE">
            <w:r>
              <w:t>PROCEDURE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19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6E8A7CD9" w14:textId="7CE01434" w:rsidR="00C234FE" w:rsidRPr="00B43FDC" w:rsidRDefault="00C234FE" w:rsidP="00B43FDC">
            <w:pPr>
              <w:ind w:left="-197" w:right="-158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MM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20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51E48665" w14:textId="241195DE" w:rsidR="00C234FE" w:rsidRPr="00B43FDC" w:rsidRDefault="00C234FE" w:rsidP="00B43FDC">
            <w:pPr>
              <w:ind w:left="-196" w:right="-159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DD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21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4704AA61" w14:textId="59DDBC69" w:rsidR="00C234FE" w:rsidRPr="00B43FDC" w:rsidRDefault="00C234FE" w:rsidP="00B43FDC">
            <w:pPr>
              <w:ind w:left="-194" w:right="-162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MM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2F2F2" w:themeFill="background1" w:themeFillShade="F2"/>
            <w:tcPrChange w:id="422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19093557" w14:textId="69D748E0" w:rsidR="00C234FE" w:rsidRPr="00B43FDC" w:rsidRDefault="00C234FE" w:rsidP="00B43FDC">
            <w:pPr>
              <w:ind w:left="-192" w:right="-163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DD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23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115005E0" w14:textId="79C1F763" w:rsidR="00C234FE" w:rsidRPr="00B43FDC" w:rsidRDefault="00C234FE" w:rsidP="00B43FDC">
            <w:pPr>
              <w:ind w:left="-197" w:right="-165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MM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24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45FE2FDA" w14:textId="56AD255C" w:rsidR="00C234FE" w:rsidRPr="00B43FDC" w:rsidRDefault="00C234FE" w:rsidP="00B43FDC">
            <w:pPr>
              <w:ind w:left="-195" w:right="-160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DD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25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437E90FE" w14:textId="1B4FE3BC" w:rsidR="00C234FE" w:rsidRPr="00B43FDC" w:rsidRDefault="00C234FE" w:rsidP="00B43FDC">
            <w:pPr>
              <w:ind w:left="-193" w:right="-163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MM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2F2F2" w:themeFill="background1" w:themeFillShade="F2"/>
            <w:tcPrChange w:id="426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698D2F19" w14:textId="7834F3FA" w:rsidR="00C234FE" w:rsidRPr="00B43FDC" w:rsidRDefault="00C234FE" w:rsidP="00B43FDC">
            <w:pPr>
              <w:ind w:left="-191" w:right="-164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DD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27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6854AF37" w14:textId="5E8678D2" w:rsidR="00C234FE" w:rsidRPr="00B43FDC" w:rsidRDefault="00C234FE" w:rsidP="00B43FDC">
            <w:pPr>
              <w:ind w:left="-189" w:right="-166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MM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28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700940D8" w14:textId="01DBDB7D" w:rsidR="00C234FE" w:rsidRPr="00B43FDC" w:rsidRDefault="00C234FE" w:rsidP="00B43FDC">
            <w:pPr>
              <w:ind w:left="-195" w:right="-167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DD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29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4C6D309A" w14:textId="343BB547" w:rsidR="00C234FE" w:rsidRPr="00B43FDC" w:rsidRDefault="00C234FE" w:rsidP="00B43FDC">
            <w:pPr>
              <w:ind w:left="-192" w:right="-163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MM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2F2F2" w:themeFill="background1" w:themeFillShade="F2"/>
            <w:tcPrChange w:id="430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3B44376C" w14:textId="1E4D74B1" w:rsidR="00C234FE" w:rsidRPr="00B43FDC" w:rsidRDefault="00C234FE" w:rsidP="00B43FDC">
            <w:pPr>
              <w:ind w:left="-191" w:right="-165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DD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31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470D9FB3" w14:textId="746F92CB" w:rsidR="00C234FE" w:rsidRPr="00B43FDC" w:rsidRDefault="00C234FE" w:rsidP="00B43FDC">
            <w:pPr>
              <w:ind w:left="-188" w:right="-167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MM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32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24B170B5" w14:textId="53F0B9F7" w:rsidR="00C234FE" w:rsidRPr="00B43FDC" w:rsidRDefault="00C234FE" w:rsidP="00B43FDC">
            <w:pPr>
              <w:ind w:left="-194" w:right="-168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DD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33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63A75047" w14:textId="45291F1C" w:rsidR="00C234FE" w:rsidRPr="00B43FDC" w:rsidRDefault="00C234FE" w:rsidP="00B43FDC">
            <w:pPr>
              <w:ind w:left="-192" w:right="-170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MM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2F2F2" w:themeFill="background1" w:themeFillShade="F2"/>
            <w:tcPrChange w:id="434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6D17BAE6" w14:textId="258F4E64" w:rsidR="00C234FE" w:rsidRPr="00B43FDC" w:rsidRDefault="00C234FE" w:rsidP="00B43FDC">
            <w:pPr>
              <w:ind w:left="-190" w:right="-165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DD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35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6DE9CFB1" w14:textId="39C1781D" w:rsidR="00C234FE" w:rsidRPr="00B43FDC" w:rsidRDefault="00C234FE" w:rsidP="00B43FDC">
            <w:pPr>
              <w:ind w:left="-194" w:right="-168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MM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tcPrChange w:id="436" w:author="Yigit Cay" w:date="2019-12-09T13:39:00Z">
              <w:tcPr>
                <w:tcW w:w="28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</w:tcPr>
            </w:tcPrChange>
          </w:tcPr>
          <w:p w14:paraId="683682AF" w14:textId="14F0DA7B" w:rsidR="00C234FE" w:rsidRPr="00B43FDC" w:rsidRDefault="00C234FE" w:rsidP="00B43FDC">
            <w:pPr>
              <w:ind w:left="-186" w:right="-169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DD</w:t>
            </w:r>
          </w:p>
        </w:tc>
      </w:tr>
      <w:tr w:rsidR="00C234FE" w14:paraId="3FE9C31E" w14:textId="77777777" w:rsidTr="007F3E44">
        <w:trPr>
          <w:trHeight w:val="397"/>
          <w:trPrChange w:id="437" w:author="Yigit Cay" w:date="2019-12-09T13:39:00Z">
            <w:trPr>
              <w:trHeight w:val="397"/>
            </w:trPr>
          </w:trPrChange>
        </w:trPr>
        <w:tc>
          <w:tcPr>
            <w:tcW w:w="391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438" w:author="Yigit Cay" w:date="2019-12-09T13:39:00Z">
              <w:tcPr>
                <w:tcW w:w="3912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  <w:vAlign w:val="center"/>
              </w:tcPr>
            </w:tcPrChange>
          </w:tcPr>
          <w:p w14:paraId="638452BB" w14:textId="77777777" w:rsidR="00C234FE" w:rsidRDefault="00C234FE" w:rsidP="00B43FDC"/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439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  <w:vAlign w:val="center"/>
              </w:tcPr>
            </w:tcPrChange>
          </w:tcPr>
          <w:p w14:paraId="0E57A267" w14:textId="6AD0875D" w:rsidR="00C234FE" w:rsidRPr="00E337A0" w:rsidRDefault="00C234FE" w:rsidP="00B43FDC">
            <w:pPr>
              <w:jc w:val="center"/>
              <w:rPr>
                <w:sz w:val="18"/>
                <w:szCs w:val="18"/>
              </w:rPr>
            </w:pPr>
            <w:r w:rsidRPr="00E337A0">
              <w:rPr>
                <w:sz w:val="18"/>
                <w:szCs w:val="18"/>
              </w:rPr>
              <w:t>AM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2F2F2" w:themeFill="background1" w:themeFillShade="F2"/>
            <w:vAlign w:val="center"/>
            <w:tcPrChange w:id="440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  <w:vAlign w:val="center"/>
              </w:tcPr>
            </w:tcPrChange>
          </w:tcPr>
          <w:p w14:paraId="763D3EF4" w14:textId="7DB52F69" w:rsidR="00C234FE" w:rsidRPr="00E337A0" w:rsidRDefault="00C234FE" w:rsidP="00B43FDC">
            <w:pPr>
              <w:jc w:val="center"/>
              <w:rPr>
                <w:sz w:val="18"/>
                <w:szCs w:val="18"/>
              </w:rPr>
            </w:pPr>
            <w:r w:rsidRPr="00E337A0">
              <w:rPr>
                <w:sz w:val="18"/>
                <w:szCs w:val="18"/>
              </w:rPr>
              <w:t>PM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441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  <w:vAlign w:val="center"/>
              </w:tcPr>
            </w:tcPrChange>
          </w:tcPr>
          <w:p w14:paraId="251F9D04" w14:textId="3EF48BD6" w:rsidR="00C234FE" w:rsidRPr="00E337A0" w:rsidRDefault="00C234FE" w:rsidP="00B43FDC">
            <w:pPr>
              <w:jc w:val="center"/>
              <w:rPr>
                <w:sz w:val="18"/>
                <w:szCs w:val="18"/>
              </w:rPr>
            </w:pPr>
            <w:r w:rsidRPr="00E337A0">
              <w:rPr>
                <w:sz w:val="18"/>
                <w:szCs w:val="18"/>
              </w:rPr>
              <w:t>AM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2F2F2" w:themeFill="background1" w:themeFillShade="F2"/>
            <w:vAlign w:val="center"/>
            <w:tcPrChange w:id="442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  <w:vAlign w:val="center"/>
              </w:tcPr>
            </w:tcPrChange>
          </w:tcPr>
          <w:p w14:paraId="09FF6681" w14:textId="542A39F6" w:rsidR="00C234FE" w:rsidRPr="00E337A0" w:rsidRDefault="00C234FE" w:rsidP="00B43FDC">
            <w:pPr>
              <w:jc w:val="center"/>
              <w:rPr>
                <w:sz w:val="18"/>
                <w:szCs w:val="18"/>
              </w:rPr>
            </w:pPr>
            <w:r w:rsidRPr="00E337A0">
              <w:rPr>
                <w:sz w:val="18"/>
                <w:szCs w:val="18"/>
              </w:rPr>
              <w:t>PM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443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  <w:vAlign w:val="center"/>
              </w:tcPr>
            </w:tcPrChange>
          </w:tcPr>
          <w:p w14:paraId="39D8ACBC" w14:textId="28613E35" w:rsidR="00C234FE" w:rsidRPr="00E337A0" w:rsidRDefault="00C234FE" w:rsidP="00B43FDC">
            <w:pPr>
              <w:jc w:val="center"/>
              <w:rPr>
                <w:sz w:val="18"/>
                <w:szCs w:val="18"/>
              </w:rPr>
            </w:pPr>
            <w:r w:rsidRPr="00E337A0">
              <w:rPr>
                <w:sz w:val="18"/>
                <w:szCs w:val="18"/>
              </w:rPr>
              <w:t>AM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2F2F2" w:themeFill="background1" w:themeFillShade="F2"/>
            <w:vAlign w:val="center"/>
            <w:tcPrChange w:id="444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  <w:vAlign w:val="center"/>
              </w:tcPr>
            </w:tcPrChange>
          </w:tcPr>
          <w:p w14:paraId="437D06F8" w14:textId="47CBE3CE" w:rsidR="00C234FE" w:rsidRPr="00E337A0" w:rsidRDefault="00C234FE" w:rsidP="00B43FDC">
            <w:pPr>
              <w:jc w:val="center"/>
              <w:rPr>
                <w:sz w:val="18"/>
                <w:szCs w:val="18"/>
              </w:rPr>
            </w:pPr>
            <w:r w:rsidRPr="00E337A0">
              <w:rPr>
                <w:sz w:val="18"/>
                <w:szCs w:val="18"/>
              </w:rPr>
              <w:t>PM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445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  <w:vAlign w:val="center"/>
              </w:tcPr>
            </w:tcPrChange>
          </w:tcPr>
          <w:p w14:paraId="2BD5E179" w14:textId="3BBF7D9B" w:rsidR="00C234FE" w:rsidRPr="00E337A0" w:rsidRDefault="00C234FE" w:rsidP="00B43FDC">
            <w:pPr>
              <w:jc w:val="center"/>
              <w:rPr>
                <w:sz w:val="18"/>
                <w:szCs w:val="18"/>
              </w:rPr>
            </w:pPr>
            <w:r w:rsidRPr="00E337A0">
              <w:rPr>
                <w:sz w:val="18"/>
                <w:szCs w:val="18"/>
              </w:rPr>
              <w:t>AM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F2F2F2" w:themeFill="background1" w:themeFillShade="F2"/>
            <w:vAlign w:val="center"/>
            <w:tcPrChange w:id="446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  <w:vAlign w:val="center"/>
              </w:tcPr>
            </w:tcPrChange>
          </w:tcPr>
          <w:p w14:paraId="3F436115" w14:textId="5A979134" w:rsidR="00C234FE" w:rsidRPr="00E337A0" w:rsidRDefault="00C234FE" w:rsidP="00B43FDC">
            <w:pPr>
              <w:jc w:val="center"/>
              <w:rPr>
                <w:sz w:val="18"/>
                <w:szCs w:val="18"/>
              </w:rPr>
            </w:pPr>
            <w:r w:rsidRPr="00E337A0">
              <w:rPr>
                <w:sz w:val="18"/>
                <w:szCs w:val="18"/>
              </w:rPr>
              <w:t>PM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tcPrChange w:id="447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92D050"/>
                <w:vAlign w:val="center"/>
              </w:tcPr>
            </w:tcPrChange>
          </w:tcPr>
          <w:p w14:paraId="1B8E5F46" w14:textId="3AE863C2" w:rsidR="00C234FE" w:rsidRPr="00E337A0" w:rsidRDefault="00C234FE" w:rsidP="00B43FDC">
            <w:pPr>
              <w:jc w:val="center"/>
              <w:rPr>
                <w:sz w:val="18"/>
                <w:szCs w:val="18"/>
              </w:rPr>
            </w:pPr>
            <w:r w:rsidRPr="00E337A0">
              <w:rPr>
                <w:sz w:val="18"/>
                <w:szCs w:val="18"/>
              </w:rPr>
              <w:t>AM</w:t>
            </w:r>
          </w:p>
        </w:tc>
      </w:tr>
      <w:tr w:rsidR="00B43FDC" w14:paraId="47BF3944" w14:textId="77777777" w:rsidTr="007F3E44"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48" w:author="Yigit Cay" w:date="2019-12-09T13:39:00Z">
              <w:tcPr>
                <w:tcW w:w="391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9FBD3F8" w14:textId="724AD179" w:rsidR="00B43FDC" w:rsidRPr="00C234FE" w:rsidRDefault="00C234FE" w:rsidP="00B43FDC">
            <w:pPr>
              <w:rPr>
                <w:sz w:val="18"/>
                <w:szCs w:val="18"/>
              </w:rPr>
            </w:pPr>
            <w:r w:rsidRPr="00C234FE">
              <w:rPr>
                <w:sz w:val="18"/>
                <w:szCs w:val="18"/>
              </w:rPr>
              <w:t>Preparation of the satellite, thermocouples (TCs), sheet heaters, connectors, GS setup and other materials to be used for the test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49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CFF98A7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50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490040D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51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3F84835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52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6F6D8CB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53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6E7BEC9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54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38EF318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55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E10C3E6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56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43822D9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57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89DC5EF" w14:textId="77777777" w:rsidR="00B43FDC" w:rsidRDefault="00B43FDC" w:rsidP="00B43FDC">
            <w:pPr>
              <w:jc w:val="center"/>
            </w:pPr>
          </w:p>
        </w:tc>
      </w:tr>
      <w:tr w:rsidR="00B43FDC" w14:paraId="1DFA61ED" w14:textId="77777777" w:rsidTr="007F3E44">
        <w:trPr>
          <w:trHeight w:val="567"/>
          <w:trPrChange w:id="458" w:author="Yigit Cay" w:date="2019-12-09T13:39:00Z">
            <w:trPr>
              <w:trHeight w:val="567"/>
            </w:trPr>
          </w:trPrChange>
        </w:trPr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59" w:author="Yigit Cay" w:date="2019-12-09T13:39:00Z">
              <w:tcPr>
                <w:tcW w:w="391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699B0D0" w14:textId="3B5311C8" w:rsidR="00B43FDC" w:rsidRPr="00C234FE" w:rsidRDefault="00C234FE" w:rsidP="00B43FDC">
            <w:pPr>
              <w:rPr>
                <w:sz w:val="18"/>
                <w:szCs w:val="18"/>
              </w:rPr>
            </w:pPr>
            <w:r w:rsidRPr="00C234FE">
              <w:rPr>
                <w:sz w:val="18"/>
                <w:szCs w:val="18"/>
              </w:rPr>
              <w:t>Attachment of TCs to the satellite and checking the response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60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120D242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61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32F1EBF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62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1BB471A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63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8A36F62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64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0F4F29F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65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00C8672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66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B8E7E3C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67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48D8DD3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68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586C32E" w14:textId="77777777" w:rsidR="00B43FDC" w:rsidRDefault="00B43FDC" w:rsidP="00B43FDC">
            <w:pPr>
              <w:jc w:val="center"/>
            </w:pPr>
          </w:p>
        </w:tc>
      </w:tr>
      <w:tr w:rsidR="00B43FDC" w14:paraId="0AA57784" w14:textId="77777777" w:rsidTr="007F3E44"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69" w:author="Yigit Cay" w:date="2019-12-09T13:39:00Z">
              <w:tcPr>
                <w:tcW w:w="391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A79004F" w14:textId="77777777" w:rsidR="00C234FE" w:rsidRPr="00C234FE" w:rsidRDefault="00C234FE" w:rsidP="00C234FE">
            <w:pPr>
              <w:rPr>
                <w:sz w:val="18"/>
                <w:szCs w:val="18"/>
              </w:rPr>
            </w:pPr>
            <w:r w:rsidRPr="00C234FE">
              <w:rPr>
                <w:sz w:val="18"/>
                <w:szCs w:val="18"/>
              </w:rPr>
              <w:t>Satellite assembly and checking of satellite functionality in normal laboratory setup (in Room condition)</w:t>
            </w:r>
          </w:p>
          <w:p w14:paraId="6FBBB639" w14:textId="4F0DA214" w:rsidR="00B43FDC" w:rsidRPr="00C234FE" w:rsidRDefault="00C234FE" w:rsidP="00C234FE">
            <w:pPr>
              <w:rPr>
                <w:sz w:val="18"/>
                <w:szCs w:val="18"/>
              </w:rPr>
            </w:pPr>
            <w:r w:rsidRPr="00C234FE">
              <w:rPr>
                <w:sz w:val="18"/>
                <w:szCs w:val="18"/>
              </w:rPr>
              <w:t>Installation of the satellite, TCs, and connectors inside the vacuum chamber and checking connectivity and responses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70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F4A9A9A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71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C19BD05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72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2752FB3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73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4B3B96D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74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DDD4472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75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C978595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76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6BEC797F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77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69FDEB34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78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D3523A6" w14:textId="77777777" w:rsidR="00B43FDC" w:rsidRDefault="00B43FDC" w:rsidP="00B43FDC">
            <w:pPr>
              <w:jc w:val="center"/>
            </w:pPr>
          </w:p>
        </w:tc>
      </w:tr>
      <w:tr w:rsidR="00B43FDC" w14:paraId="5196FA2E" w14:textId="77777777" w:rsidTr="007F3E44"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79" w:author="Yigit Cay" w:date="2019-12-09T13:39:00Z">
              <w:tcPr>
                <w:tcW w:w="391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902DCD1" w14:textId="1093072A" w:rsidR="00B43FDC" w:rsidRPr="00C234FE" w:rsidRDefault="00C234FE" w:rsidP="00B43FDC">
            <w:pPr>
              <w:rPr>
                <w:sz w:val="18"/>
                <w:szCs w:val="18"/>
              </w:rPr>
            </w:pPr>
            <w:r w:rsidRPr="00C234FE">
              <w:rPr>
                <w:sz w:val="18"/>
                <w:szCs w:val="18"/>
              </w:rPr>
              <w:t>Checking the satellite functionality inside the vacuum chamber before closing (atmospheric condition)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80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DDE13CB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81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BAA32BC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82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B68FD90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83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5D437AF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84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968FB28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85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B780B6B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86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75AD233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87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23ECF90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88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EAD8368" w14:textId="77777777" w:rsidR="00B43FDC" w:rsidRDefault="00B43FDC" w:rsidP="00B43FDC">
            <w:pPr>
              <w:jc w:val="center"/>
            </w:pPr>
          </w:p>
        </w:tc>
      </w:tr>
      <w:tr w:rsidR="00B43FDC" w14:paraId="683D5720" w14:textId="77777777" w:rsidTr="007F3E44">
        <w:trPr>
          <w:trHeight w:val="567"/>
          <w:trPrChange w:id="489" w:author="Yigit Cay" w:date="2019-12-09T13:39:00Z">
            <w:trPr>
              <w:trHeight w:val="567"/>
            </w:trPr>
          </w:trPrChange>
        </w:trPr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90" w:author="Yigit Cay" w:date="2019-12-09T13:39:00Z">
              <w:tcPr>
                <w:tcW w:w="391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62698440" w14:textId="16D6A9F9" w:rsidR="00B43FDC" w:rsidRPr="00C234FE" w:rsidRDefault="00C234FE" w:rsidP="00B43FDC">
            <w:pPr>
              <w:rPr>
                <w:sz w:val="18"/>
                <w:szCs w:val="18"/>
              </w:rPr>
            </w:pPr>
            <w:r w:rsidRPr="00C234FE">
              <w:rPr>
                <w:sz w:val="18"/>
                <w:szCs w:val="18"/>
              </w:rPr>
              <w:t>Vacuuming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91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5037A39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92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174908E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93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FDA8C1A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94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E3D864F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95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9563567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96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B4B8CCE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97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C659340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498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FCEE4FA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499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F3325C8" w14:textId="77777777" w:rsidR="00B43FDC" w:rsidRDefault="00B43FDC" w:rsidP="00B43FDC">
            <w:pPr>
              <w:jc w:val="center"/>
            </w:pPr>
          </w:p>
        </w:tc>
      </w:tr>
      <w:tr w:rsidR="00A572F7" w14:paraId="0C1323EF" w14:textId="77777777" w:rsidTr="007F3E44">
        <w:trPr>
          <w:trHeight w:val="567"/>
          <w:trPrChange w:id="500" w:author="Yigit Cay" w:date="2019-12-09T13:39:00Z">
            <w:trPr>
              <w:trHeight w:val="567"/>
            </w:trPr>
          </w:trPrChange>
        </w:trPr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01" w:author="Yigit Cay" w:date="2019-12-09T13:39:00Z">
              <w:tcPr>
                <w:tcW w:w="391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0A47D1E" w14:textId="51FBA93C" w:rsidR="00A572F7" w:rsidRPr="00C234FE" w:rsidRDefault="00A572F7" w:rsidP="00B43F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Inject LN2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02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160CE06" w14:textId="77777777" w:rsidR="00A572F7" w:rsidRDefault="00A572F7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03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9CCAC20" w14:textId="77777777" w:rsidR="00A572F7" w:rsidRDefault="00A572F7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04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BF40957" w14:textId="77777777" w:rsidR="00A572F7" w:rsidRDefault="00A572F7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05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C170D8C" w14:textId="77777777" w:rsidR="00A572F7" w:rsidRDefault="00A572F7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06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B6F7D84" w14:textId="77777777" w:rsidR="00A572F7" w:rsidRDefault="00A572F7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07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F2EF9A2" w14:textId="77777777" w:rsidR="00A572F7" w:rsidRDefault="00A572F7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08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82B9D08" w14:textId="77777777" w:rsidR="00A572F7" w:rsidRDefault="00A572F7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09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C342C4D" w14:textId="77777777" w:rsidR="00A572F7" w:rsidRDefault="00A572F7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10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8944B22" w14:textId="77777777" w:rsidR="00A572F7" w:rsidRDefault="00A572F7" w:rsidP="00B43FDC">
            <w:pPr>
              <w:jc w:val="center"/>
            </w:pPr>
          </w:p>
        </w:tc>
      </w:tr>
      <w:tr w:rsidR="00B43FDC" w14:paraId="1EDF0C2F" w14:textId="77777777" w:rsidTr="007F3E44">
        <w:trPr>
          <w:trHeight w:val="567"/>
          <w:trPrChange w:id="511" w:author="Yigit Cay" w:date="2019-12-09T13:39:00Z">
            <w:trPr>
              <w:trHeight w:val="567"/>
            </w:trPr>
          </w:trPrChange>
        </w:trPr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12" w:author="Yigit Cay" w:date="2019-12-09T13:39:00Z">
              <w:tcPr>
                <w:tcW w:w="391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026423D7" w14:textId="0279A4D6" w:rsidR="00B43FDC" w:rsidRPr="00C234FE" w:rsidRDefault="00C234FE" w:rsidP="00B43FDC">
            <w:pPr>
              <w:rPr>
                <w:sz w:val="18"/>
                <w:szCs w:val="18"/>
              </w:rPr>
            </w:pPr>
            <w:r w:rsidRPr="00C234FE">
              <w:rPr>
                <w:sz w:val="18"/>
                <w:szCs w:val="18"/>
              </w:rPr>
              <w:t>Thermal Cycle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13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6BFA919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14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1C7148E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15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D6C485B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16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E208A72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17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16C2AE1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18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DB5D00E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19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2FB8C84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20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74A7F38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21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FFF43F7" w14:textId="77777777" w:rsidR="00B43FDC" w:rsidRDefault="00B43FDC" w:rsidP="00B43FDC">
            <w:pPr>
              <w:jc w:val="center"/>
            </w:pPr>
          </w:p>
        </w:tc>
      </w:tr>
      <w:tr w:rsidR="00B43FDC" w14:paraId="2463BCEE" w14:textId="77777777" w:rsidTr="007F3E44">
        <w:trPr>
          <w:trHeight w:val="567"/>
          <w:trPrChange w:id="522" w:author="Yigit Cay" w:date="2019-12-09T13:39:00Z">
            <w:trPr>
              <w:trHeight w:val="567"/>
            </w:trPr>
          </w:trPrChange>
        </w:trPr>
        <w:tc>
          <w:tcPr>
            <w:tcW w:w="3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23" w:author="Yigit Cay" w:date="2019-12-09T13:39:00Z">
              <w:tcPr>
                <w:tcW w:w="3912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3A4CBF8" w14:textId="61E99A99" w:rsidR="00B43FDC" w:rsidRPr="00C234FE" w:rsidRDefault="00C234FE" w:rsidP="00B43FDC">
            <w:pPr>
              <w:rPr>
                <w:sz w:val="18"/>
                <w:szCs w:val="18"/>
              </w:rPr>
            </w:pPr>
            <w:r w:rsidRPr="00C234FE">
              <w:rPr>
                <w:sz w:val="18"/>
                <w:szCs w:val="18"/>
              </w:rPr>
              <w:t>De-vacuuming, setup recovery and removing the satellite from the vacuum chamber</w:t>
            </w: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24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431DD3B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25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8010F1A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26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BAD3D3A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27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6012994F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28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4490513A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29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6F88FCA1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30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75508F2A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tcPrChange w:id="531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2E914701" w14:textId="77777777" w:rsidR="00B43FDC" w:rsidRDefault="00B43FDC" w:rsidP="00B43FDC">
            <w:pPr>
              <w:jc w:val="center"/>
            </w:pPr>
          </w:p>
        </w:tc>
        <w:tc>
          <w:tcPr>
            <w:tcW w:w="566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tcPrChange w:id="532" w:author="Yigit Cay" w:date="2019-12-09T13:39:00Z">
              <w:tcPr>
                <w:tcW w:w="56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165DB7E0" w14:textId="77777777" w:rsidR="00B43FDC" w:rsidRDefault="00B43FDC" w:rsidP="00B43FDC">
            <w:pPr>
              <w:jc w:val="center"/>
            </w:pPr>
          </w:p>
        </w:tc>
      </w:tr>
    </w:tbl>
    <w:p w14:paraId="3BBD707F" w14:textId="77777777" w:rsidR="00623187" w:rsidRPr="00623187" w:rsidRDefault="00623187" w:rsidP="00623187"/>
    <w:p w14:paraId="78519DFA" w14:textId="24608BF0" w:rsidR="00E840A4" w:rsidRDefault="00E840A4" w:rsidP="003536BF">
      <w:pPr>
        <w:pStyle w:val="Heading1"/>
        <w:numPr>
          <w:ilvl w:val="0"/>
          <w:numId w:val="4"/>
        </w:numPr>
        <w:jc w:val="both"/>
      </w:pPr>
      <w:bookmarkStart w:id="533" w:name="_Toc26640293"/>
      <w:r>
        <w:lastRenderedPageBreak/>
        <w:t>Detailed Test Procedure</w:t>
      </w:r>
      <w:bookmarkEnd w:id="533"/>
    </w:p>
    <w:p w14:paraId="552FC1C1" w14:textId="2E7077B5" w:rsidR="00E840A4" w:rsidRDefault="00E337A0" w:rsidP="003536BF">
      <w:pPr>
        <w:jc w:val="both"/>
      </w:pPr>
      <w:r>
        <w:t>T</w:t>
      </w:r>
      <w:ins w:id="534" w:author="Yigit Cay" w:date="2019-12-09T13:20:00Z">
        <w:r w:rsidR="0066696B">
          <w:t>h</w:t>
        </w:r>
      </w:ins>
      <w:r>
        <w:t xml:space="preserve">e detail test procedures shown in </w:t>
      </w:r>
      <w:r w:rsidR="00783402">
        <w:fldChar w:fldCharType="begin"/>
      </w:r>
      <w:r w:rsidR="00783402">
        <w:instrText xml:space="preserve"> REF _Ref25588043 \h </w:instrText>
      </w:r>
      <w:r w:rsidR="00783402">
        <w:fldChar w:fldCharType="separate"/>
      </w:r>
      <w:r w:rsidR="00B36868">
        <w:t xml:space="preserve">Table </w:t>
      </w:r>
      <w:r w:rsidR="00B36868">
        <w:rPr>
          <w:noProof/>
        </w:rPr>
        <w:t>9</w:t>
      </w:r>
      <w:r w:rsidR="00783402">
        <w:fldChar w:fldCharType="end"/>
      </w:r>
      <w:r>
        <w:t xml:space="preserve"> with tasks need to be done before, during and after the test, the person in charge of each task should check the task once it is finished.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5953"/>
        <w:gridCol w:w="1508"/>
        <w:tblGridChange w:id="535">
          <w:tblGrid>
            <w:gridCol w:w="1555"/>
            <w:gridCol w:w="5953"/>
            <w:gridCol w:w="1508"/>
          </w:tblGrid>
        </w:tblGridChange>
      </w:tblGrid>
      <w:tr w:rsidR="00E337A0" w14:paraId="0F40FC30" w14:textId="77777777" w:rsidTr="00783402">
        <w:tc>
          <w:tcPr>
            <w:tcW w:w="9016" w:type="dxa"/>
            <w:gridSpan w:val="3"/>
            <w:vAlign w:val="center"/>
          </w:tcPr>
          <w:p w14:paraId="513C3EC5" w14:textId="6453AAD3" w:rsidR="00E337A0" w:rsidRDefault="00E337A0" w:rsidP="00783402">
            <w:pPr>
              <w:jc w:val="center"/>
            </w:pPr>
            <w:r>
              <w:t>Verification</w:t>
            </w:r>
          </w:p>
        </w:tc>
      </w:tr>
      <w:tr w:rsidR="00E337A0" w14:paraId="5D5C324A" w14:textId="77777777" w:rsidTr="0066696B">
        <w:tblPrEx>
          <w:tblW w:w="0" w:type="auto"/>
          <w:tblPrExChange w:id="536" w:author="Yigit Cay" w:date="2019-12-09T13:22:00Z">
            <w:tblPrEx>
              <w:tblW w:w="0" w:type="auto"/>
            </w:tblPrEx>
          </w:tblPrExChange>
        </w:tblPrEx>
        <w:tc>
          <w:tcPr>
            <w:tcW w:w="9016" w:type="dxa"/>
            <w:gridSpan w:val="3"/>
            <w:shd w:val="clear" w:color="auto" w:fill="C5E0B3" w:themeFill="accent6" w:themeFillTint="66"/>
            <w:vAlign w:val="center"/>
            <w:tcPrChange w:id="537" w:author="Yigit Cay" w:date="2019-12-09T13:22:00Z">
              <w:tcPr>
                <w:tcW w:w="9016" w:type="dxa"/>
                <w:gridSpan w:val="3"/>
                <w:shd w:val="clear" w:color="auto" w:fill="92D050"/>
                <w:vAlign w:val="center"/>
              </w:tcPr>
            </w:tcPrChange>
          </w:tcPr>
          <w:p w14:paraId="4B177123" w14:textId="56BBD5B7" w:rsidR="00E337A0" w:rsidRDefault="00E337A0" w:rsidP="00783402">
            <w:pPr>
              <w:jc w:val="center"/>
            </w:pPr>
            <w:r>
              <w:t>Preparation and checking the satellite and chamber</w:t>
            </w:r>
          </w:p>
        </w:tc>
      </w:tr>
      <w:tr w:rsidR="000A2E78" w14:paraId="309C30C8" w14:textId="77777777" w:rsidTr="0066696B">
        <w:tblPrEx>
          <w:tblW w:w="0" w:type="auto"/>
          <w:tblPrExChange w:id="538" w:author="Yigit Cay" w:date="2019-12-09T13:23:00Z">
            <w:tblPrEx>
              <w:tblW w:w="0" w:type="auto"/>
            </w:tblPrEx>
          </w:tblPrExChange>
        </w:tblPrEx>
        <w:tc>
          <w:tcPr>
            <w:tcW w:w="1555" w:type="dxa"/>
            <w:shd w:val="clear" w:color="auto" w:fill="BDD6EE" w:themeFill="accent5" w:themeFillTint="66"/>
            <w:vAlign w:val="center"/>
            <w:tcPrChange w:id="539" w:author="Yigit Cay" w:date="2019-12-09T13:23:00Z">
              <w:tcPr>
                <w:tcW w:w="1555" w:type="dxa"/>
                <w:shd w:val="clear" w:color="auto" w:fill="00B0F0"/>
                <w:vAlign w:val="center"/>
              </w:tcPr>
            </w:tcPrChange>
          </w:tcPr>
          <w:p w14:paraId="34C70F0D" w14:textId="0B433CB0" w:rsidR="000A2E78" w:rsidRDefault="00754382" w:rsidP="00783402">
            <w:pPr>
              <w:jc w:val="center"/>
            </w:pPr>
            <w:r>
              <w:t>(</w:t>
            </w:r>
            <w:r w:rsidR="000A2E78">
              <w:t>Cold Cycle</w:t>
            </w:r>
            <w:r>
              <w:t>)</w:t>
            </w:r>
          </w:p>
        </w:tc>
        <w:tc>
          <w:tcPr>
            <w:tcW w:w="5953" w:type="dxa"/>
            <w:shd w:val="clear" w:color="auto" w:fill="FFD966" w:themeFill="accent4" w:themeFillTint="99"/>
            <w:vAlign w:val="center"/>
            <w:tcPrChange w:id="540" w:author="Yigit Cay" w:date="2019-12-09T13:23:00Z">
              <w:tcPr>
                <w:tcW w:w="5953" w:type="dxa"/>
                <w:shd w:val="clear" w:color="auto" w:fill="FFD966" w:themeFill="accent4" w:themeFillTint="99"/>
                <w:vAlign w:val="center"/>
              </w:tcPr>
            </w:tcPrChange>
          </w:tcPr>
          <w:p w14:paraId="539932AC" w14:textId="3E256519" w:rsidR="000A2E78" w:rsidRDefault="000A2E78" w:rsidP="00783402">
            <w:pPr>
              <w:jc w:val="center"/>
            </w:pPr>
            <w:r>
              <w:t>Make vacuum and conduct the thermal test and functional test</w:t>
            </w:r>
          </w:p>
        </w:tc>
        <w:tc>
          <w:tcPr>
            <w:tcW w:w="1508" w:type="dxa"/>
            <w:shd w:val="clear" w:color="auto" w:fill="F7CAAC" w:themeFill="accent2" w:themeFillTint="66"/>
            <w:vAlign w:val="center"/>
            <w:tcPrChange w:id="541" w:author="Yigit Cay" w:date="2019-12-09T13:23:00Z">
              <w:tcPr>
                <w:tcW w:w="1508" w:type="dxa"/>
                <w:shd w:val="clear" w:color="auto" w:fill="ED7D31" w:themeFill="accent2"/>
                <w:vAlign w:val="center"/>
              </w:tcPr>
            </w:tcPrChange>
          </w:tcPr>
          <w:p w14:paraId="35023446" w14:textId="045375E4" w:rsidR="000A2E78" w:rsidRDefault="00754382" w:rsidP="00783402">
            <w:pPr>
              <w:jc w:val="center"/>
            </w:pPr>
            <w:r>
              <w:t>(</w:t>
            </w:r>
            <w:r w:rsidR="000A2E78">
              <w:t>Hot Cycle</w:t>
            </w:r>
            <w:r>
              <w:t>)</w:t>
            </w:r>
          </w:p>
        </w:tc>
      </w:tr>
      <w:tr w:rsidR="0066696B" w:rsidRPr="0066696B" w14:paraId="1B3A1E5C" w14:textId="77777777" w:rsidTr="0066696B">
        <w:tblPrEx>
          <w:tblW w:w="0" w:type="auto"/>
          <w:tblPrExChange w:id="542" w:author="Yigit Cay" w:date="2019-12-09T13:22:00Z">
            <w:tblPrEx>
              <w:tblW w:w="0" w:type="auto"/>
            </w:tblPrEx>
          </w:tblPrExChange>
        </w:tblPrEx>
        <w:tc>
          <w:tcPr>
            <w:tcW w:w="9016" w:type="dxa"/>
            <w:gridSpan w:val="3"/>
            <w:shd w:val="clear" w:color="auto" w:fill="D6BCEA"/>
            <w:vAlign w:val="center"/>
            <w:tcPrChange w:id="543" w:author="Yigit Cay" w:date="2019-12-09T13:22:00Z">
              <w:tcPr>
                <w:tcW w:w="9016" w:type="dxa"/>
                <w:gridSpan w:val="3"/>
                <w:shd w:val="clear" w:color="auto" w:fill="BD92DE"/>
                <w:vAlign w:val="center"/>
              </w:tcPr>
            </w:tcPrChange>
          </w:tcPr>
          <w:p w14:paraId="730829D7" w14:textId="45C64D9D" w:rsidR="00E337A0" w:rsidRPr="0066696B" w:rsidRDefault="00E337A0" w:rsidP="00783402">
            <w:pPr>
              <w:jc w:val="center"/>
              <w:rPr>
                <w:rPrChange w:id="544" w:author="Yigit Cay" w:date="2019-12-09T13:22:00Z">
                  <w:rPr>
                    <w:color w:val="FFFFFF" w:themeColor="background1"/>
                  </w:rPr>
                </w:rPrChange>
              </w:rPr>
            </w:pPr>
            <w:r w:rsidRPr="0066696B">
              <w:rPr>
                <w:rPrChange w:id="545" w:author="Yigit Cay" w:date="2019-12-09T13:22:00Z">
                  <w:rPr>
                    <w:color w:val="FFFFFF" w:themeColor="background1"/>
                  </w:rPr>
                </w:rPrChange>
              </w:rPr>
              <w:t>Stop the test, clean up and check the satellite</w:t>
            </w:r>
          </w:p>
        </w:tc>
      </w:tr>
    </w:tbl>
    <w:p w14:paraId="7C47FBBB" w14:textId="208EA937" w:rsidR="00783402" w:rsidRDefault="00783402" w:rsidP="00660195">
      <w:pPr>
        <w:pStyle w:val="Caption"/>
        <w:spacing w:before="240"/>
        <w:jc w:val="center"/>
      </w:pPr>
      <w:bookmarkStart w:id="546" w:name="_Ref25588043"/>
      <w:r>
        <w:t xml:space="preserve">Table </w:t>
      </w:r>
      <w:ins w:id="547" w:author="Yigit Cay" w:date="2019-12-09T13:11:00Z">
        <w:r w:rsidR="00EB7642">
          <w:fldChar w:fldCharType="begin"/>
        </w:r>
        <w:r w:rsidR="00EB7642">
          <w:instrText xml:space="preserve"> STYLEREF 1 \s </w:instrText>
        </w:r>
      </w:ins>
      <w:r w:rsidR="00EB7642">
        <w:fldChar w:fldCharType="separate"/>
      </w:r>
      <w:r w:rsidR="00EB7642">
        <w:rPr>
          <w:noProof/>
        </w:rPr>
        <w:t>8</w:t>
      </w:r>
      <w:ins w:id="548" w:author="Yigit Cay" w:date="2019-12-09T13:11:00Z">
        <w:r w:rsidR="00EB7642">
          <w:fldChar w:fldCharType="end"/>
        </w:r>
        <w:r w:rsidR="00EB7642">
          <w:t>.</w:t>
        </w:r>
        <w:r w:rsidR="00EB7642">
          <w:fldChar w:fldCharType="begin"/>
        </w:r>
        <w:r w:rsidR="00EB7642">
          <w:instrText xml:space="preserve"> SEQ Table \* ARABIC \s 1 </w:instrText>
        </w:r>
      </w:ins>
      <w:r w:rsidR="00EB7642">
        <w:fldChar w:fldCharType="separate"/>
      </w:r>
      <w:ins w:id="549" w:author="Yigit Cay" w:date="2019-12-09T13:11:00Z">
        <w:r w:rsidR="00EB7642">
          <w:rPr>
            <w:noProof/>
          </w:rPr>
          <w:t>1</w:t>
        </w:r>
        <w:r w:rsidR="00EB7642">
          <w:fldChar w:fldCharType="end"/>
        </w:r>
      </w:ins>
      <w:del w:id="550" w:author="Yigit Cay" w:date="2019-12-09T13:11:00Z">
        <w:r w:rsidR="006A7531" w:rsidDel="00EB7642">
          <w:fldChar w:fldCharType="begin"/>
        </w:r>
        <w:r w:rsidR="006A7531" w:rsidDel="00EB7642">
          <w:delInstrText xml:space="preserve"> SEQ Table \* ARABIC </w:delInstrText>
        </w:r>
        <w:r w:rsidR="006A7531" w:rsidDel="00EB7642">
          <w:fldChar w:fldCharType="separate"/>
        </w:r>
        <w:r w:rsidR="00B36868" w:rsidDel="00EB7642">
          <w:rPr>
            <w:noProof/>
          </w:rPr>
          <w:delText>9</w:delText>
        </w:r>
        <w:r w:rsidR="006A7531" w:rsidDel="00EB7642">
          <w:rPr>
            <w:noProof/>
          </w:rPr>
          <w:fldChar w:fldCharType="end"/>
        </w:r>
      </w:del>
      <w:bookmarkEnd w:id="546"/>
      <w:r>
        <w:t xml:space="preserve"> Detailed test procedure</w:t>
      </w:r>
    </w:p>
    <w:tbl>
      <w:tblPr>
        <w:tblStyle w:val="TableGrid"/>
        <w:tblW w:w="9097" w:type="dxa"/>
        <w:tblLook w:val="04A0" w:firstRow="1" w:lastRow="0" w:firstColumn="1" w:lastColumn="0" w:noHBand="0" w:noVBand="1"/>
        <w:tblPrChange w:id="551" w:author="Yigit Cay" w:date="2019-12-09T13:36:00Z">
          <w:tblPr>
            <w:tblStyle w:val="TableGrid"/>
            <w:tblW w:w="9097" w:type="dxa"/>
            <w:tblLook w:val="04A0" w:firstRow="1" w:lastRow="0" w:firstColumn="1" w:lastColumn="0" w:noHBand="0" w:noVBand="1"/>
          </w:tblPr>
        </w:tblPrChange>
      </w:tblPr>
      <w:tblGrid>
        <w:gridCol w:w="461"/>
        <w:gridCol w:w="2784"/>
        <w:gridCol w:w="761"/>
        <w:gridCol w:w="1080"/>
        <w:gridCol w:w="661"/>
        <w:gridCol w:w="1239"/>
        <w:gridCol w:w="2111"/>
        <w:tblGridChange w:id="552">
          <w:tblGrid>
            <w:gridCol w:w="461"/>
            <w:gridCol w:w="2784"/>
            <w:gridCol w:w="761"/>
            <w:gridCol w:w="1080"/>
            <w:gridCol w:w="661"/>
            <w:gridCol w:w="1239"/>
            <w:gridCol w:w="2111"/>
          </w:tblGrid>
        </w:tblGridChange>
      </w:tblGrid>
      <w:tr w:rsidR="00AF2E9F" w14:paraId="16AEF99F" w14:textId="77777777" w:rsidTr="007F3E44">
        <w:trPr>
          <w:trHeight w:val="425"/>
          <w:trPrChange w:id="553" w:author="Yigit Cay" w:date="2019-12-09T13:36:00Z">
            <w:trPr>
              <w:trHeight w:val="425"/>
            </w:trPr>
          </w:trPrChange>
        </w:trPr>
        <w:tc>
          <w:tcPr>
            <w:tcW w:w="428" w:type="dxa"/>
            <w:shd w:val="clear" w:color="auto" w:fill="F2F2F2" w:themeFill="background1" w:themeFillShade="F2"/>
            <w:vAlign w:val="center"/>
            <w:tcPrChange w:id="554" w:author="Yigit Cay" w:date="2019-12-09T13:36:00Z">
              <w:tcPr>
                <w:tcW w:w="428" w:type="dxa"/>
                <w:shd w:val="clear" w:color="auto" w:fill="92D050"/>
                <w:vAlign w:val="center"/>
              </w:tcPr>
            </w:tcPrChange>
          </w:tcPr>
          <w:p w14:paraId="73BD6C4D" w14:textId="7B0E6CE9" w:rsidR="00783402" w:rsidRPr="004A08DC" w:rsidRDefault="00783402" w:rsidP="004A08DC">
            <w:pPr>
              <w:rPr>
                <w:b/>
                <w:bCs/>
                <w:sz w:val="20"/>
                <w:szCs w:val="20"/>
              </w:rPr>
            </w:pPr>
            <w:r w:rsidRPr="004A08DC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2948" w:type="dxa"/>
            <w:shd w:val="clear" w:color="auto" w:fill="F2F2F2" w:themeFill="background1" w:themeFillShade="F2"/>
            <w:vAlign w:val="center"/>
            <w:tcPrChange w:id="555" w:author="Yigit Cay" w:date="2019-12-09T13:36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44F0A91A" w14:textId="3C7A2B40" w:rsidR="00783402" w:rsidRPr="004A08DC" w:rsidRDefault="00783402" w:rsidP="004A08DC">
            <w:pPr>
              <w:rPr>
                <w:b/>
                <w:bCs/>
                <w:sz w:val="20"/>
                <w:szCs w:val="20"/>
              </w:rPr>
            </w:pPr>
            <w:r w:rsidRPr="004A08DC">
              <w:rPr>
                <w:b/>
                <w:bCs/>
                <w:sz w:val="20"/>
                <w:szCs w:val="20"/>
              </w:rPr>
              <w:t>Procedure</w:t>
            </w:r>
          </w:p>
        </w:tc>
        <w:tc>
          <w:tcPr>
            <w:tcW w:w="655" w:type="dxa"/>
            <w:shd w:val="clear" w:color="auto" w:fill="F2F2F2" w:themeFill="background1" w:themeFillShade="F2"/>
            <w:vAlign w:val="center"/>
            <w:tcPrChange w:id="556" w:author="Yigit Cay" w:date="2019-12-09T13:36:00Z">
              <w:tcPr>
                <w:tcW w:w="655" w:type="dxa"/>
                <w:shd w:val="clear" w:color="auto" w:fill="92D050"/>
                <w:vAlign w:val="center"/>
              </w:tcPr>
            </w:tcPrChange>
          </w:tcPr>
          <w:p w14:paraId="5F943045" w14:textId="77850D30" w:rsidR="00783402" w:rsidRPr="004A08DC" w:rsidRDefault="00783402" w:rsidP="004A08DC">
            <w:pPr>
              <w:rPr>
                <w:b/>
                <w:bCs/>
                <w:sz w:val="20"/>
                <w:szCs w:val="20"/>
              </w:rPr>
            </w:pPr>
            <w:r w:rsidRPr="004A08DC">
              <w:rPr>
                <w:b/>
                <w:bCs/>
                <w:sz w:val="20"/>
                <w:szCs w:val="20"/>
              </w:rPr>
              <w:t>Check</w:t>
            </w:r>
          </w:p>
        </w:tc>
        <w:tc>
          <w:tcPr>
            <w:tcW w:w="1085" w:type="dxa"/>
            <w:shd w:val="clear" w:color="auto" w:fill="F2F2F2" w:themeFill="background1" w:themeFillShade="F2"/>
            <w:vAlign w:val="center"/>
            <w:tcPrChange w:id="557" w:author="Yigit Cay" w:date="2019-12-09T13:36:00Z">
              <w:tcPr>
                <w:tcW w:w="1085" w:type="dxa"/>
                <w:shd w:val="clear" w:color="auto" w:fill="92D050"/>
                <w:vAlign w:val="center"/>
              </w:tcPr>
            </w:tcPrChange>
          </w:tcPr>
          <w:p w14:paraId="530CC180" w14:textId="2FD30653" w:rsidR="00783402" w:rsidRPr="004A08DC" w:rsidRDefault="00783402" w:rsidP="004A08DC">
            <w:pPr>
              <w:rPr>
                <w:b/>
                <w:bCs/>
                <w:sz w:val="20"/>
                <w:szCs w:val="20"/>
              </w:rPr>
            </w:pPr>
            <w:r w:rsidRPr="004A08DC">
              <w:rPr>
                <w:b/>
                <w:bCs/>
                <w:sz w:val="20"/>
                <w:szCs w:val="20"/>
              </w:rPr>
              <w:t>Date</w:t>
            </w:r>
          </w:p>
        </w:tc>
        <w:tc>
          <w:tcPr>
            <w:tcW w:w="630" w:type="dxa"/>
            <w:shd w:val="clear" w:color="auto" w:fill="F2F2F2" w:themeFill="background1" w:themeFillShade="F2"/>
            <w:vAlign w:val="center"/>
            <w:tcPrChange w:id="558" w:author="Yigit Cay" w:date="2019-12-09T13:36:00Z">
              <w:tcPr>
                <w:tcW w:w="630" w:type="dxa"/>
                <w:shd w:val="clear" w:color="auto" w:fill="92D050"/>
                <w:vAlign w:val="center"/>
              </w:tcPr>
            </w:tcPrChange>
          </w:tcPr>
          <w:p w14:paraId="2B681DB3" w14:textId="7268F548" w:rsidR="00783402" w:rsidRPr="004A08DC" w:rsidRDefault="00783402" w:rsidP="004A08DC">
            <w:pPr>
              <w:rPr>
                <w:b/>
                <w:bCs/>
                <w:sz w:val="20"/>
                <w:szCs w:val="20"/>
              </w:rPr>
            </w:pPr>
            <w:r w:rsidRPr="004A08DC">
              <w:rPr>
                <w:b/>
                <w:bCs/>
                <w:sz w:val="20"/>
                <w:szCs w:val="20"/>
              </w:rPr>
              <w:t>Time</w:t>
            </w:r>
          </w:p>
        </w:tc>
        <w:tc>
          <w:tcPr>
            <w:tcW w:w="1134" w:type="dxa"/>
            <w:shd w:val="clear" w:color="auto" w:fill="F2F2F2" w:themeFill="background1" w:themeFillShade="F2"/>
            <w:vAlign w:val="center"/>
            <w:tcPrChange w:id="559" w:author="Yigit Cay" w:date="2019-12-09T13:36:00Z">
              <w:tcPr>
                <w:tcW w:w="1134" w:type="dxa"/>
                <w:shd w:val="clear" w:color="auto" w:fill="92D050"/>
                <w:vAlign w:val="center"/>
              </w:tcPr>
            </w:tcPrChange>
          </w:tcPr>
          <w:p w14:paraId="54481978" w14:textId="06367E5F" w:rsidR="00783402" w:rsidRPr="004A08DC" w:rsidRDefault="00783402" w:rsidP="004A08DC">
            <w:pPr>
              <w:rPr>
                <w:b/>
                <w:bCs/>
                <w:sz w:val="20"/>
                <w:szCs w:val="20"/>
              </w:rPr>
            </w:pPr>
            <w:r w:rsidRPr="004A08DC">
              <w:rPr>
                <w:b/>
                <w:bCs/>
                <w:sz w:val="20"/>
                <w:szCs w:val="20"/>
              </w:rPr>
              <w:t>Responsible</w:t>
            </w:r>
          </w:p>
        </w:tc>
        <w:tc>
          <w:tcPr>
            <w:tcW w:w="2217" w:type="dxa"/>
            <w:shd w:val="clear" w:color="auto" w:fill="F2F2F2" w:themeFill="background1" w:themeFillShade="F2"/>
            <w:vAlign w:val="center"/>
            <w:tcPrChange w:id="560" w:author="Yigit Cay" w:date="2019-12-09T13:36:00Z">
              <w:tcPr>
                <w:tcW w:w="2217" w:type="dxa"/>
                <w:shd w:val="clear" w:color="auto" w:fill="92D050"/>
                <w:vAlign w:val="center"/>
              </w:tcPr>
            </w:tcPrChange>
          </w:tcPr>
          <w:p w14:paraId="6D05E855" w14:textId="4D195B00" w:rsidR="00783402" w:rsidRPr="004A08DC" w:rsidRDefault="00783402" w:rsidP="004A08DC">
            <w:pPr>
              <w:rPr>
                <w:b/>
                <w:bCs/>
                <w:sz w:val="20"/>
                <w:szCs w:val="20"/>
              </w:rPr>
            </w:pPr>
            <w:r w:rsidRPr="004A08DC">
              <w:rPr>
                <w:b/>
                <w:bCs/>
                <w:sz w:val="20"/>
                <w:szCs w:val="20"/>
              </w:rPr>
              <w:t>Comments</w:t>
            </w:r>
          </w:p>
        </w:tc>
      </w:tr>
      <w:tr w:rsidR="00AF2E9F" w14:paraId="3453713A" w14:textId="77777777" w:rsidTr="00660195">
        <w:trPr>
          <w:trHeight w:val="425"/>
        </w:trPr>
        <w:tc>
          <w:tcPr>
            <w:tcW w:w="428" w:type="dxa"/>
            <w:vAlign w:val="center"/>
          </w:tcPr>
          <w:p w14:paraId="51AAFC3D" w14:textId="73752066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1</w:t>
            </w:r>
          </w:p>
        </w:tc>
        <w:tc>
          <w:tcPr>
            <w:tcW w:w="2948" w:type="dxa"/>
            <w:vAlign w:val="center"/>
          </w:tcPr>
          <w:p w14:paraId="279B81D5" w14:textId="4D0FE643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Verify all satellite functionalities and operation (preliminary, in BIRDS Room)</w:t>
            </w:r>
          </w:p>
        </w:tc>
        <w:tc>
          <w:tcPr>
            <w:tcW w:w="655" w:type="dxa"/>
            <w:vAlign w:val="center"/>
          </w:tcPr>
          <w:p w14:paraId="13D0A1C5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45DAD0CB" w14:textId="009F5EDC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0000/00/00</w:t>
            </w:r>
          </w:p>
        </w:tc>
        <w:tc>
          <w:tcPr>
            <w:tcW w:w="630" w:type="dxa"/>
            <w:vAlign w:val="center"/>
          </w:tcPr>
          <w:p w14:paraId="7688C77F" w14:textId="30829C51" w:rsidR="00783402" w:rsidRPr="00783402" w:rsidRDefault="00783402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00:00</w:t>
            </w:r>
          </w:p>
        </w:tc>
        <w:tc>
          <w:tcPr>
            <w:tcW w:w="1134" w:type="dxa"/>
            <w:vAlign w:val="center"/>
          </w:tcPr>
          <w:p w14:paraId="785A4579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</w:tcPr>
          <w:p w14:paraId="3A283A5A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AF2E9F" w14:paraId="280DC1FC" w14:textId="77777777" w:rsidTr="0066696B">
        <w:trPr>
          <w:trHeight w:val="425"/>
          <w:trPrChange w:id="561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562" w:author="Yigit Cay" w:date="2019-12-09T13:22:00Z">
              <w:tcPr>
                <w:tcW w:w="428" w:type="dxa"/>
                <w:vAlign w:val="center"/>
              </w:tcPr>
            </w:tcPrChange>
          </w:tcPr>
          <w:p w14:paraId="002B9272" w14:textId="6F68EFB3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2</w:t>
            </w:r>
          </w:p>
        </w:tc>
        <w:tc>
          <w:tcPr>
            <w:tcW w:w="2948" w:type="dxa"/>
            <w:shd w:val="clear" w:color="auto" w:fill="C5E0B3" w:themeFill="accent6" w:themeFillTint="66"/>
            <w:vAlign w:val="center"/>
            <w:tcPrChange w:id="563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229DC0C2" w14:textId="5BD9C494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Prepare and check thermocouples</w:t>
            </w:r>
          </w:p>
        </w:tc>
        <w:tc>
          <w:tcPr>
            <w:tcW w:w="655" w:type="dxa"/>
            <w:vAlign w:val="center"/>
            <w:tcPrChange w:id="564" w:author="Yigit Cay" w:date="2019-12-09T13:22:00Z">
              <w:tcPr>
                <w:tcW w:w="655" w:type="dxa"/>
                <w:vAlign w:val="center"/>
              </w:tcPr>
            </w:tcPrChange>
          </w:tcPr>
          <w:p w14:paraId="18F8A5CD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565" w:author="Yigit Cay" w:date="2019-12-09T13:22:00Z">
              <w:tcPr>
                <w:tcW w:w="1085" w:type="dxa"/>
                <w:vAlign w:val="center"/>
              </w:tcPr>
            </w:tcPrChange>
          </w:tcPr>
          <w:p w14:paraId="15FD6ABD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566" w:author="Yigit Cay" w:date="2019-12-09T13:22:00Z">
              <w:tcPr>
                <w:tcW w:w="630" w:type="dxa"/>
                <w:vAlign w:val="center"/>
              </w:tcPr>
            </w:tcPrChange>
          </w:tcPr>
          <w:p w14:paraId="35F49027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567" w:author="Yigit Cay" w:date="2019-12-09T13:22:00Z">
              <w:tcPr>
                <w:tcW w:w="1134" w:type="dxa"/>
                <w:vAlign w:val="center"/>
              </w:tcPr>
            </w:tcPrChange>
          </w:tcPr>
          <w:p w14:paraId="024B0A8E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568" w:author="Yigit Cay" w:date="2019-12-09T13:22:00Z">
              <w:tcPr>
                <w:tcW w:w="2217" w:type="dxa"/>
                <w:vAlign w:val="center"/>
              </w:tcPr>
            </w:tcPrChange>
          </w:tcPr>
          <w:p w14:paraId="13E089A9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AF2E9F" w14:paraId="1EC1A628" w14:textId="77777777" w:rsidTr="0066696B">
        <w:trPr>
          <w:trHeight w:val="425"/>
          <w:trPrChange w:id="569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570" w:author="Yigit Cay" w:date="2019-12-09T13:22:00Z">
              <w:tcPr>
                <w:tcW w:w="428" w:type="dxa"/>
                <w:vAlign w:val="center"/>
              </w:tcPr>
            </w:tcPrChange>
          </w:tcPr>
          <w:p w14:paraId="32D7A3C2" w14:textId="5E8ECC8B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3</w:t>
            </w:r>
          </w:p>
        </w:tc>
        <w:tc>
          <w:tcPr>
            <w:tcW w:w="2948" w:type="dxa"/>
            <w:shd w:val="clear" w:color="auto" w:fill="C5E0B3" w:themeFill="accent6" w:themeFillTint="66"/>
            <w:vAlign w:val="center"/>
            <w:tcPrChange w:id="571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15B220B2" w14:textId="079A7136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Check chamber's thermocouple connections</w:t>
            </w:r>
          </w:p>
        </w:tc>
        <w:tc>
          <w:tcPr>
            <w:tcW w:w="655" w:type="dxa"/>
            <w:vAlign w:val="center"/>
            <w:tcPrChange w:id="572" w:author="Yigit Cay" w:date="2019-12-09T13:22:00Z">
              <w:tcPr>
                <w:tcW w:w="655" w:type="dxa"/>
                <w:vAlign w:val="center"/>
              </w:tcPr>
            </w:tcPrChange>
          </w:tcPr>
          <w:p w14:paraId="6D9D109F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573" w:author="Yigit Cay" w:date="2019-12-09T13:22:00Z">
              <w:tcPr>
                <w:tcW w:w="1085" w:type="dxa"/>
                <w:vAlign w:val="center"/>
              </w:tcPr>
            </w:tcPrChange>
          </w:tcPr>
          <w:p w14:paraId="3D939A4C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574" w:author="Yigit Cay" w:date="2019-12-09T13:22:00Z">
              <w:tcPr>
                <w:tcW w:w="630" w:type="dxa"/>
                <w:vAlign w:val="center"/>
              </w:tcPr>
            </w:tcPrChange>
          </w:tcPr>
          <w:p w14:paraId="62933D3C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575" w:author="Yigit Cay" w:date="2019-12-09T13:22:00Z">
              <w:tcPr>
                <w:tcW w:w="1134" w:type="dxa"/>
                <w:vAlign w:val="center"/>
              </w:tcPr>
            </w:tcPrChange>
          </w:tcPr>
          <w:p w14:paraId="45A108A7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576" w:author="Yigit Cay" w:date="2019-12-09T13:22:00Z">
              <w:tcPr>
                <w:tcW w:w="2217" w:type="dxa"/>
                <w:vAlign w:val="center"/>
              </w:tcPr>
            </w:tcPrChange>
          </w:tcPr>
          <w:p w14:paraId="4DD5D10C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AF2E9F" w14:paraId="75CBE43D" w14:textId="77777777" w:rsidTr="0066696B">
        <w:trPr>
          <w:trHeight w:val="425"/>
          <w:trPrChange w:id="577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578" w:author="Yigit Cay" w:date="2019-12-09T13:22:00Z">
              <w:tcPr>
                <w:tcW w:w="428" w:type="dxa"/>
                <w:vAlign w:val="center"/>
              </w:tcPr>
            </w:tcPrChange>
          </w:tcPr>
          <w:p w14:paraId="06101C7C" w14:textId="7E094DE9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4</w:t>
            </w:r>
          </w:p>
        </w:tc>
        <w:tc>
          <w:tcPr>
            <w:tcW w:w="2948" w:type="dxa"/>
            <w:shd w:val="clear" w:color="auto" w:fill="C5E0B3" w:themeFill="accent6" w:themeFillTint="66"/>
            <w:vAlign w:val="center"/>
            <w:tcPrChange w:id="579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33216D41" w14:textId="05B8199D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Check chamber's D-Sub and RF port connections</w:t>
            </w:r>
          </w:p>
        </w:tc>
        <w:tc>
          <w:tcPr>
            <w:tcW w:w="655" w:type="dxa"/>
            <w:vAlign w:val="center"/>
            <w:tcPrChange w:id="580" w:author="Yigit Cay" w:date="2019-12-09T13:22:00Z">
              <w:tcPr>
                <w:tcW w:w="655" w:type="dxa"/>
                <w:vAlign w:val="center"/>
              </w:tcPr>
            </w:tcPrChange>
          </w:tcPr>
          <w:p w14:paraId="246936E6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581" w:author="Yigit Cay" w:date="2019-12-09T13:22:00Z">
              <w:tcPr>
                <w:tcW w:w="1085" w:type="dxa"/>
                <w:vAlign w:val="center"/>
              </w:tcPr>
            </w:tcPrChange>
          </w:tcPr>
          <w:p w14:paraId="736BD8B0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582" w:author="Yigit Cay" w:date="2019-12-09T13:22:00Z">
              <w:tcPr>
                <w:tcW w:w="630" w:type="dxa"/>
                <w:vAlign w:val="center"/>
              </w:tcPr>
            </w:tcPrChange>
          </w:tcPr>
          <w:p w14:paraId="0B64CE8D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583" w:author="Yigit Cay" w:date="2019-12-09T13:22:00Z">
              <w:tcPr>
                <w:tcW w:w="1134" w:type="dxa"/>
                <w:vAlign w:val="center"/>
              </w:tcPr>
            </w:tcPrChange>
          </w:tcPr>
          <w:p w14:paraId="3554BF61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584" w:author="Yigit Cay" w:date="2019-12-09T13:22:00Z">
              <w:tcPr>
                <w:tcW w:w="2217" w:type="dxa"/>
                <w:vAlign w:val="center"/>
              </w:tcPr>
            </w:tcPrChange>
          </w:tcPr>
          <w:p w14:paraId="0F3EC302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AF2E9F" w14:paraId="30557D27" w14:textId="77777777" w:rsidTr="0066696B">
        <w:trPr>
          <w:trHeight w:val="425"/>
          <w:trPrChange w:id="585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586" w:author="Yigit Cay" w:date="2019-12-09T13:22:00Z">
              <w:tcPr>
                <w:tcW w:w="428" w:type="dxa"/>
                <w:vAlign w:val="center"/>
              </w:tcPr>
            </w:tcPrChange>
          </w:tcPr>
          <w:p w14:paraId="29FFE110" w14:textId="2749D640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5</w:t>
            </w:r>
          </w:p>
        </w:tc>
        <w:tc>
          <w:tcPr>
            <w:tcW w:w="2948" w:type="dxa"/>
            <w:shd w:val="clear" w:color="auto" w:fill="C5E0B3" w:themeFill="accent6" w:themeFillTint="66"/>
            <w:vAlign w:val="center"/>
            <w:tcPrChange w:id="587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5869E1AD" w14:textId="5A880A45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Disassemble structure and center box</w:t>
            </w:r>
          </w:p>
        </w:tc>
        <w:tc>
          <w:tcPr>
            <w:tcW w:w="655" w:type="dxa"/>
            <w:vAlign w:val="center"/>
            <w:tcPrChange w:id="588" w:author="Yigit Cay" w:date="2019-12-09T13:22:00Z">
              <w:tcPr>
                <w:tcW w:w="655" w:type="dxa"/>
                <w:vAlign w:val="center"/>
              </w:tcPr>
            </w:tcPrChange>
          </w:tcPr>
          <w:p w14:paraId="710392E5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589" w:author="Yigit Cay" w:date="2019-12-09T13:22:00Z">
              <w:tcPr>
                <w:tcW w:w="1085" w:type="dxa"/>
                <w:vAlign w:val="center"/>
              </w:tcPr>
            </w:tcPrChange>
          </w:tcPr>
          <w:p w14:paraId="31274E5C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590" w:author="Yigit Cay" w:date="2019-12-09T13:22:00Z">
              <w:tcPr>
                <w:tcW w:w="630" w:type="dxa"/>
                <w:vAlign w:val="center"/>
              </w:tcPr>
            </w:tcPrChange>
          </w:tcPr>
          <w:p w14:paraId="4BF5D9F1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591" w:author="Yigit Cay" w:date="2019-12-09T13:22:00Z">
              <w:tcPr>
                <w:tcW w:w="1134" w:type="dxa"/>
                <w:vAlign w:val="center"/>
              </w:tcPr>
            </w:tcPrChange>
          </w:tcPr>
          <w:p w14:paraId="31B6C712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592" w:author="Yigit Cay" w:date="2019-12-09T13:22:00Z">
              <w:tcPr>
                <w:tcW w:w="2217" w:type="dxa"/>
                <w:vAlign w:val="center"/>
              </w:tcPr>
            </w:tcPrChange>
          </w:tcPr>
          <w:p w14:paraId="4BFFD32F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AF2E9F" w14:paraId="3CC25C6B" w14:textId="77777777" w:rsidTr="0066696B">
        <w:trPr>
          <w:trHeight w:val="425"/>
          <w:trPrChange w:id="593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594" w:author="Yigit Cay" w:date="2019-12-09T13:22:00Z">
              <w:tcPr>
                <w:tcW w:w="428" w:type="dxa"/>
                <w:vAlign w:val="center"/>
              </w:tcPr>
            </w:tcPrChange>
          </w:tcPr>
          <w:p w14:paraId="5AAF1B28" w14:textId="56AD225A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>6</w:t>
            </w:r>
          </w:p>
        </w:tc>
        <w:tc>
          <w:tcPr>
            <w:tcW w:w="2948" w:type="dxa"/>
            <w:shd w:val="clear" w:color="auto" w:fill="C5E0B3" w:themeFill="accent6" w:themeFillTint="66"/>
            <w:vAlign w:val="center"/>
            <w:tcPrChange w:id="595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0AB1AD25" w14:textId="3C0FDEA1" w:rsidR="00783402" w:rsidRPr="00783402" w:rsidRDefault="00783402" w:rsidP="004A08DC">
            <w:pPr>
              <w:rPr>
                <w:sz w:val="18"/>
                <w:szCs w:val="18"/>
              </w:rPr>
            </w:pPr>
            <w:r w:rsidRPr="00783402">
              <w:rPr>
                <w:sz w:val="18"/>
                <w:szCs w:val="18"/>
              </w:rPr>
              <w:t xml:space="preserve">Attach thermocouples to </w:t>
            </w:r>
            <w:r>
              <w:rPr>
                <w:sz w:val="18"/>
                <w:szCs w:val="18"/>
              </w:rPr>
              <w:t>Satellite</w:t>
            </w:r>
          </w:p>
        </w:tc>
        <w:tc>
          <w:tcPr>
            <w:tcW w:w="655" w:type="dxa"/>
            <w:vAlign w:val="center"/>
            <w:tcPrChange w:id="596" w:author="Yigit Cay" w:date="2019-12-09T13:22:00Z">
              <w:tcPr>
                <w:tcW w:w="655" w:type="dxa"/>
                <w:vAlign w:val="center"/>
              </w:tcPr>
            </w:tcPrChange>
          </w:tcPr>
          <w:p w14:paraId="5D4C0F39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597" w:author="Yigit Cay" w:date="2019-12-09T13:22:00Z">
              <w:tcPr>
                <w:tcW w:w="1085" w:type="dxa"/>
                <w:vAlign w:val="center"/>
              </w:tcPr>
            </w:tcPrChange>
          </w:tcPr>
          <w:p w14:paraId="49F0F30B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598" w:author="Yigit Cay" w:date="2019-12-09T13:22:00Z">
              <w:tcPr>
                <w:tcW w:w="630" w:type="dxa"/>
                <w:vAlign w:val="center"/>
              </w:tcPr>
            </w:tcPrChange>
          </w:tcPr>
          <w:p w14:paraId="3BA8D812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599" w:author="Yigit Cay" w:date="2019-12-09T13:22:00Z">
              <w:tcPr>
                <w:tcW w:w="1134" w:type="dxa"/>
                <w:vAlign w:val="center"/>
              </w:tcPr>
            </w:tcPrChange>
          </w:tcPr>
          <w:p w14:paraId="5775F3AB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600" w:author="Yigit Cay" w:date="2019-12-09T13:22:00Z">
              <w:tcPr>
                <w:tcW w:w="2217" w:type="dxa"/>
                <w:vAlign w:val="center"/>
              </w:tcPr>
            </w:tcPrChange>
          </w:tcPr>
          <w:p w14:paraId="6311CBBF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AF2E9F" w14:paraId="7B570B24" w14:textId="77777777" w:rsidTr="0066696B">
        <w:trPr>
          <w:trHeight w:val="425"/>
          <w:trPrChange w:id="601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602" w:author="Yigit Cay" w:date="2019-12-09T13:22:00Z">
              <w:tcPr>
                <w:tcW w:w="428" w:type="dxa"/>
                <w:vAlign w:val="center"/>
              </w:tcPr>
            </w:tcPrChange>
          </w:tcPr>
          <w:p w14:paraId="07603C48" w14:textId="16B22E00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2948" w:type="dxa"/>
            <w:shd w:val="clear" w:color="auto" w:fill="C5E0B3" w:themeFill="accent6" w:themeFillTint="66"/>
            <w:vAlign w:val="center"/>
            <w:tcPrChange w:id="603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11F54D9B" w14:textId="6B31B895" w:rsidR="00783402" w:rsidRPr="00783402" w:rsidRDefault="003C0EAE" w:rsidP="004A08DC">
            <w:pPr>
              <w:rPr>
                <w:sz w:val="18"/>
                <w:szCs w:val="18"/>
              </w:rPr>
            </w:pPr>
            <w:r w:rsidRPr="003C0EAE">
              <w:rPr>
                <w:sz w:val="18"/>
                <w:szCs w:val="18"/>
              </w:rPr>
              <w:t>Take photos and note the TCs’ positions</w:t>
            </w:r>
          </w:p>
        </w:tc>
        <w:tc>
          <w:tcPr>
            <w:tcW w:w="655" w:type="dxa"/>
            <w:vAlign w:val="center"/>
            <w:tcPrChange w:id="604" w:author="Yigit Cay" w:date="2019-12-09T13:22:00Z">
              <w:tcPr>
                <w:tcW w:w="655" w:type="dxa"/>
                <w:vAlign w:val="center"/>
              </w:tcPr>
            </w:tcPrChange>
          </w:tcPr>
          <w:p w14:paraId="0AAEF6AC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605" w:author="Yigit Cay" w:date="2019-12-09T13:22:00Z">
              <w:tcPr>
                <w:tcW w:w="1085" w:type="dxa"/>
                <w:vAlign w:val="center"/>
              </w:tcPr>
            </w:tcPrChange>
          </w:tcPr>
          <w:p w14:paraId="7539E345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606" w:author="Yigit Cay" w:date="2019-12-09T13:22:00Z">
              <w:tcPr>
                <w:tcW w:w="630" w:type="dxa"/>
                <w:vAlign w:val="center"/>
              </w:tcPr>
            </w:tcPrChange>
          </w:tcPr>
          <w:p w14:paraId="48D0D683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607" w:author="Yigit Cay" w:date="2019-12-09T13:22:00Z">
              <w:tcPr>
                <w:tcW w:w="1134" w:type="dxa"/>
                <w:vAlign w:val="center"/>
              </w:tcPr>
            </w:tcPrChange>
          </w:tcPr>
          <w:p w14:paraId="0EC23097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608" w:author="Yigit Cay" w:date="2019-12-09T13:22:00Z">
              <w:tcPr>
                <w:tcW w:w="2217" w:type="dxa"/>
                <w:vAlign w:val="center"/>
              </w:tcPr>
            </w:tcPrChange>
          </w:tcPr>
          <w:p w14:paraId="4ACED1E5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4B093B73" w14:textId="77777777" w:rsidTr="0066696B">
        <w:trPr>
          <w:trHeight w:val="425"/>
          <w:trPrChange w:id="609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610" w:author="Yigit Cay" w:date="2019-12-09T13:22:00Z">
              <w:tcPr>
                <w:tcW w:w="428" w:type="dxa"/>
                <w:vAlign w:val="center"/>
              </w:tcPr>
            </w:tcPrChange>
          </w:tcPr>
          <w:p w14:paraId="1A48D535" w14:textId="4C9B7730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2948" w:type="dxa"/>
            <w:shd w:val="clear" w:color="auto" w:fill="C5E0B3" w:themeFill="accent6" w:themeFillTint="66"/>
            <w:vAlign w:val="center"/>
            <w:tcPrChange w:id="611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7728232C" w14:textId="47E8C296" w:rsidR="00783402" w:rsidRPr="00783402" w:rsidRDefault="003C0EAE" w:rsidP="004A08DC">
            <w:pPr>
              <w:rPr>
                <w:sz w:val="18"/>
                <w:szCs w:val="18"/>
              </w:rPr>
            </w:pPr>
            <w:r w:rsidRPr="003C0EAE">
              <w:rPr>
                <w:sz w:val="18"/>
                <w:szCs w:val="18"/>
              </w:rPr>
              <w:t>Reassemble satellite and check thermocouples and heaters connection</w:t>
            </w:r>
          </w:p>
        </w:tc>
        <w:tc>
          <w:tcPr>
            <w:tcW w:w="655" w:type="dxa"/>
            <w:vAlign w:val="center"/>
            <w:tcPrChange w:id="612" w:author="Yigit Cay" w:date="2019-12-09T13:22:00Z">
              <w:tcPr>
                <w:tcW w:w="655" w:type="dxa"/>
                <w:vAlign w:val="center"/>
              </w:tcPr>
            </w:tcPrChange>
          </w:tcPr>
          <w:p w14:paraId="59DA55C7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613" w:author="Yigit Cay" w:date="2019-12-09T13:22:00Z">
              <w:tcPr>
                <w:tcW w:w="1085" w:type="dxa"/>
                <w:vAlign w:val="center"/>
              </w:tcPr>
            </w:tcPrChange>
          </w:tcPr>
          <w:p w14:paraId="2819AACE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614" w:author="Yigit Cay" w:date="2019-12-09T13:22:00Z">
              <w:tcPr>
                <w:tcW w:w="630" w:type="dxa"/>
                <w:vAlign w:val="center"/>
              </w:tcPr>
            </w:tcPrChange>
          </w:tcPr>
          <w:p w14:paraId="7BBA6FCF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615" w:author="Yigit Cay" w:date="2019-12-09T13:22:00Z">
              <w:tcPr>
                <w:tcW w:w="1134" w:type="dxa"/>
                <w:vAlign w:val="center"/>
              </w:tcPr>
            </w:tcPrChange>
          </w:tcPr>
          <w:p w14:paraId="3A604346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616" w:author="Yigit Cay" w:date="2019-12-09T13:22:00Z">
              <w:tcPr>
                <w:tcW w:w="2217" w:type="dxa"/>
                <w:vAlign w:val="center"/>
              </w:tcPr>
            </w:tcPrChange>
          </w:tcPr>
          <w:p w14:paraId="1A019DA3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44954EC2" w14:textId="77777777" w:rsidTr="0066696B">
        <w:trPr>
          <w:trHeight w:val="425"/>
          <w:trPrChange w:id="617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618" w:author="Yigit Cay" w:date="2019-12-09T13:22:00Z">
              <w:tcPr>
                <w:tcW w:w="428" w:type="dxa"/>
                <w:vAlign w:val="center"/>
              </w:tcPr>
            </w:tcPrChange>
          </w:tcPr>
          <w:p w14:paraId="558512D3" w14:textId="03384754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2948" w:type="dxa"/>
            <w:shd w:val="clear" w:color="auto" w:fill="C5E0B3" w:themeFill="accent6" w:themeFillTint="66"/>
            <w:vAlign w:val="center"/>
            <w:tcPrChange w:id="619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6D3014C5" w14:textId="13CC62FF" w:rsidR="00783402" w:rsidRPr="00783402" w:rsidRDefault="003C0EAE" w:rsidP="004A08DC">
            <w:pPr>
              <w:rPr>
                <w:sz w:val="18"/>
                <w:szCs w:val="18"/>
              </w:rPr>
            </w:pPr>
            <w:r w:rsidRPr="003C0EAE">
              <w:rPr>
                <w:sz w:val="18"/>
                <w:szCs w:val="18"/>
              </w:rPr>
              <w:t>Check satellite functionalities</w:t>
            </w:r>
          </w:p>
        </w:tc>
        <w:tc>
          <w:tcPr>
            <w:tcW w:w="655" w:type="dxa"/>
            <w:vAlign w:val="center"/>
            <w:tcPrChange w:id="620" w:author="Yigit Cay" w:date="2019-12-09T13:22:00Z">
              <w:tcPr>
                <w:tcW w:w="655" w:type="dxa"/>
                <w:vAlign w:val="center"/>
              </w:tcPr>
            </w:tcPrChange>
          </w:tcPr>
          <w:p w14:paraId="6899CDE3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621" w:author="Yigit Cay" w:date="2019-12-09T13:22:00Z">
              <w:tcPr>
                <w:tcW w:w="1085" w:type="dxa"/>
                <w:vAlign w:val="center"/>
              </w:tcPr>
            </w:tcPrChange>
          </w:tcPr>
          <w:p w14:paraId="6F7C7546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622" w:author="Yigit Cay" w:date="2019-12-09T13:22:00Z">
              <w:tcPr>
                <w:tcW w:w="630" w:type="dxa"/>
                <w:vAlign w:val="center"/>
              </w:tcPr>
            </w:tcPrChange>
          </w:tcPr>
          <w:p w14:paraId="14ABE948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623" w:author="Yigit Cay" w:date="2019-12-09T13:22:00Z">
              <w:tcPr>
                <w:tcW w:w="1134" w:type="dxa"/>
                <w:vAlign w:val="center"/>
              </w:tcPr>
            </w:tcPrChange>
          </w:tcPr>
          <w:p w14:paraId="22212389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624" w:author="Yigit Cay" w:date="2019-12-09T13:22:00Z">
              <w:tcPr>
                <w:tcW w:w="2217" w:type="dxa"/>
                <w:vAlign w:val="center"/>
              </w:tcPr>
            </w:tcPrChange>
          </w:tcPr>
          <w:p w14:paraId="6C5CF0F8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4F2F8EA4" w14:textId="77777777" w:rsidTr="0066696B">
        <w:trPr>
          <w:trHeight w:val="425"/>
          <w:trPrChange w:id="625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626" w:author="Yigit Cay" w:date="2019-12-09T13:22:00Z">
              <w:tcPr>
                <w:tcW w:w="428" w:type="dxa"/>
                <w:vAlign w:val="center"/>
              </w:tcPr>
            </w:tcPrChange>
          </w:tcPr>
          <w:p w14:paraId="5662F5A6" w14:textId="42B8F017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2948" w:type="dxa"/>
            <w:shd w:val="clear" w:color="auto" w:fill="C5E0B3" w:themeFill="accent6" w:themeFillTint="66"/>
            <w:vAlign w:val="center"/>
            <w:tcPrChange w:id="627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2D76B347" w14:textId="4ECCC766" w:rsidR="00783402" w:rsidRPr="00783402" w:rsidRDefault="003C0EAE" w:rsidP="004A08DC">
            <w:pPr>
              <w:rPr>
                <w:sz w:val="18"/>
                <w:szCs w:val="18"/>
              </w:rPr>
            </w:pPr>
            <w:r w:rsidRPr="003C0EAE">
              <w:rPr>
                <w:sz w:val="18"/>
                <w:szCs w:val="18"/>
              </w:rPr>
              <w:t>Move satellite to the chamber</w:t>
            </w:r>
          </w:p>
        </w:tc>
        <w:tc>
          <w:tcPr>
            <w:tcW w:w="655" w:type="dxa"/>
            <w:vAlign w:val="center"/>
            <w:tcPrChange w:id="628" w:author="Yigit Cay" w:date="2019-12-09T13:22:00Z">
              <w:tcPr>
                <w:tcW w:w="655" w:type="dxa"/>
                <w:vAlign w:val="center"/>
              </w:tcPr>
            </w:tcPrChange>
          </w:tcPr>
          <w:p w14:paraId="3DC879B1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629" w:author="Yigit Cay" w:date="2019-12-09T13:22:00Z">
              <w:tcPr>
                <w:tcW w:w="1085" w:type="dxa"/>
                <w:vAlign w:val="center"/>
              </w:tcPr>
            </w:tcPrChange>
          </w:tcPr>
          <w:p w14:paraId="4EF15F68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630" w:author="Yigit Cay" w:date="2019-12-09T13:22:00Z">
              <w:tcPr>
                <w:tcW w:w="630" w:type="dxa"/>
                <w:vAlign w:val="center"/>
              </w:tcPr>
            </w:tcPrChange>
          </w:tcPr>
          <w:p w14:paraId="1CE5E609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631" w:author="Yigit Cay" w:date="2019-12-09T13:22:00Z">
              <w:tcPr>
                <w:tcW w:w="1134" w:type="dxa"/>
                <w:vAlign w:val="center"/>
              </w:tcPr>
            </w:tcPrChange>
          </w:tcPr>
          <w:p w14:paraId="3AB6A529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632" w:author="Yigit Cay" w:date="2019-12-09T13:22:00Z">
              <w:tcPr>
                <w:tcW w:w="2217" w:type="dxa"/>
                <w:vAlign w:val="center"/>
              </w:tcPr>
            </w:tcPrChange>
          </w:tcPr>
          <w:p w14:paraId="0BEAF116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43004497" w14:textId="77777777" w:rsidTr="0066696B">
        <w:trPr>
          <w:trHeight w:val="425"/>
          <w:trPrChange w:id="633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634" w:author="Yigit Cay" w:date="2019-12-09T13:22:00Z">
              <w:tcPr>
                <w:tcW w:w="428" w:type="dxa"/>
                <w:vAlign w:val="center"/>
              </w:tcPr>
            </w:tcPrChange>
          </w:tcPr>
          <w:p w14:paraId="0A81E9D9" w14:textId="5A2A7F20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2948" w:type="dxa"/>
            <w:shd w:val="clear" w:color="auto" w:fill="C5E0B3" w:themeFill="accent6" w:themeFillTint="66"/>
            <w:vAlign w:val="center"/>
            <w:tcPrChange w:id="635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34F4D55E" w14:textId="013527E4" w:rsidR="00783402" w:rsidRPr="00783402" w:rsidRDefault="003C0EAE" w:rsidP="004A08DC">
            <w:pPr>
              <w:rPr>
                <w:sz w:val="18"/>
                <w:szCs w:val="18"/>
              </w:rPr>
            </w:pPr>
            <w:r w:rsidRPr="003C0EAE">
              <w:rPr>
                <w:sz w:val="18"/>
                <w:szCs w:val="18"/>
              </w:rPr>
              <w:t>Install the satellite in the chamber</w:t>
            </w:r>
          </w:p>
        </w:tc>
        <w:tc>
          <w:tcPr>
            <w:tcW w:w="655" w:type="dxa"/>
            <w:vAlign w:val="center"/>
            <w:tcPrChange w:id="636" w:author="Yigit Cay" w:date="2019-12-09T13:22:00Z">
              <w:tcPr>
                <w:tcW w:w="655" w:type="dxa"/>
                <w:vAlign w:val="center"/>
              </w:tcPr>
            </w:tcPrChange>
          </w:tcPr>
          <w:p w14:paraId="2FAA3F15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637" w:author="Yigit Cay" w:date="2019-12-09T13:22:00Z">
              <w:tcPr>
                <w:tcW w:w="1085" w:type="dxa"/>
                <w:vAlign w:val="center"/>
              </w:tcPr>
            </w:tcPrChange>
          </w:tcPr>
          <w:p w14:paraId="3142CA7E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638" w:author="Yigit Cay" w:date="2019-12-09T13:22:00Z">
              <w:tcPr>
                <w:tcW w:w="630" w:type="dxa"/>
                <w:vAlign w:val="center"/>
              </w:tcPr>
            </w:tcPrChange>
          </w:tcPr>
          <w:p w14:paraId="6A5F10A6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639" w:author="Yigit Cay" w:date="2019-12-09T13:22:00Z">
              <w:tcPr>
                <w:tcW w:w="1134" w:type="dxa"/>
                <w:vAlign w:val="center"/>
              </w:tcPr>
            </w:tcPrChange>
          </w:tcPr>
          <w:p w14:paraId="5C0E9814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640" w:author="Yigit Cay" w:date="2019-12-09T13:22:00Z">
              <w:tcPr>
                <w:tcW w:w="2217" w:type="dxa"/>
                <w:vAlign w:val="center"/>
              </w:tcPr>
            </w:tcPrChange>
          </w:tcPr>
          <w:p w14:paraId="36ED270F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4F043869" w14:textId="77777777" w:rsidTr="0066696B">
        <w:trPr>
          <w:trHeight w:val="425"/>
          <w:trPrChange w:id="641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642" w:author="Yigit Cay" w:date="2019-12-09T13:22:00Z">
              <w:tcPr>
                <w:tcW w:w="428" w:type="dxa"/>
                <w:vAlign w:val="center"/>
              </w:tcPr>
            </w:tcPrChange>
          </w:tcPr>
          <w:p w14:paraId="28680110" w14:textId="7BF54596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2948" w:type="dxa"/>
            <w:shd w:val="clear" w:color="auto" w:fill="C5E0B3" w:themeFill="accent6" w:themeFillTint="66"/>
            <w:vAlign w:val="center"/>
            <w:tcPrChange w:id="643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38FD8EDE" w14:textId="7D3F5FC3" w:rsidR="00783402" w:rsidRPr="00783402" w:rsidRDefault="003C0EAE" w:rsidP="004A08DC">
            <w:pPr>
              <w:rPr>
                <w:sz w:val="18"/>
                <w:szCs w:val="18"/>
              </w:rPr>
            </w:pPr>
            <w:r w:rsidRPr="003C0EAE">
              <w:rPr>
                <w:sz w:val="18"/>
                <w:szCs w:val="18"/>
              </w:rPr>
              <w:t>Check again all heaters’ and TCs’ response on the PC</w:t>
            </w:r>
          </w:p>
        </w:tc>
        <w:tc>
          <w:tcPr>
            <w:tcW w:w="655" w:type="dxa"/>
            <w:vAlign w:val="center"/>
            <w:tcPrChange w:id="644" w:author="Yigit Cay" w:date="2019-12-09T13:22:00Z">
              <w:tcPr>
                <w:tcW w:w="655" w:type="dxa"/>
                <w:vAlign w:val="center"/>
              </w:tcPr>
            </w:tcPrChange>
          </w:tcPr>
          <w:p w14:paraId="725E9C22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645" w:author="Yigit Cay" w:date="2019-12-09T13:22:00Z">
              <w:tcPr>
                <w:tcW w:w="1085" w:type="dxa"/>
                <w:vAlign w:val="center"/>
              </w:tcPr>
            </w:tcPrChange>
          </w:tcPr>
          <w:p w14:paraId="3298BB1D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646" w:author="Yigit Cay" w:date="2019-12-09T13:22:00Z">
              <w:tcPr>
                <w:tcW w:w="630" w:type="dxa"/>
                <w:vAlign w:val="center"/>
              </w:tcPr>
            </w:tcPrChange>
          </w:tcPr>
          <w:p w14:paraId="284F1DA1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647" w:author="Yigit Cay" w:date="2019-12-09T13:22:00Z">
              <w:tcPr>
                <w:tcW w:w="1134" w:type="dxa"/>
                <w:vAlign w:val="center"/>
              </w:tcPr>
            </w:tcPrChange>
          </w:tcPr>
          <w:p w14:paraId="7E307802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648" w:author="Yigit Cay" w:date="2019-12-09T13:22:00Z">
              <w:tcPr>
                <w:tcW w:w="2217" w:type="dxa"/>
                <w:vAlign w:val="center"/>
              </w:tcPr>
            </w:tcPrChange>
          </w:tcPr>
          <w:p w14:paraId="2478F2B8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285B72F0" w14:textId="77777777" w:rsidTr="00093046">
        <w:trPr>
          <w:trHeight w:val="425"/>
          <w:trPrChange w:id="649" w:author="Yigit Cay" w:date="2019-12-09T13:22:00Z">
            <w:trPr>
              <w:trHeight w:val="425"/>
            </w:trPr>
          </w:trPrChange>
        </w:trPr>
        <w:tc>
          <w:tcPr>
            <w:tcW w:w="428" w:type="dxa"/>
            <w:tcBorders>
              <w:bottom w:val="single" w:sz="12" w:space="0" w:color="auto"/>
            </w:tcBorders>
            <w:vAlign w:val="center"/>
            <w:tcPrChange w:id="650" w:author="Yigit Cay" w:date="2019-12-09T13:22:00Z">
              <w:tcPr>
                <w:tcW w:w="428" w:type="dxa"/>
                <w:vAlign w:val="center"/>
              </w:tcPr>
            </w:tcPrChange>
          </w:tcPr>
          <w:p w14:paraId="74435947" w14:textId="1F20AC9A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2948" w:type="dxa"/>
            <w:tcBorders>
              <w:bottom w:val="single" w:sz="12" w:space="0" w:color="auto"/>
            </w:tcBorders>
            <w:shd w:val="clear" w:color="auto" w:fill="C5E0B3" w:themeFill="accent6" w:themeFillTint="66"/>
            <w:vAlign w:val="center"/>
            <w:tcPrChange w:id="651" w:author="Yigit Cay" w:date="2019-12-09T13:22:00Z">
              <w:tcPr>
                <w:tcW w:w="2948" w:type="dxa"/>
                <w:shd w:val="clear" w:color="auto" w:fill="92D050"/>
                <w:vAlign w:val="center"/>
              </w:tcPr>
            </w:tcPrChange>
          </w:tcPr>
          <w:p w14:paraId="56C4E97C" w14:textId="6EF86D20" w:rsidR="00783402" w:rsidRPr="00783402" w:rsidRDefault="003C0EAE" w:rsidP="004A08DC">
            <w:pPr>
              <w:rPr>
                <w:sz w:val="18"/>
                <w:szCs w:val="18"/>
              </w:rPr>
            </w:pPr>
            <w:r w:rsidRPr="003C0EAE">
              <w:rPr>
                <w:sz w:val="18"/>
                <w:szCs w:val="18"/>
              </w:rPr>
              <w:t>Check satellite functionalities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vAlign w:val="center"/>
            <w:tcPrChange w:id="652" w:author="Yigit Cay" w:date="2019-12-09T13:22:00Z">
              <w:tcPr>
                <w:tcW w:w="655" w:type="dxa"/>
                <w:vAlign w:val="center"/>
              </w:tcPr>
            </w:tcPrChange>
          </w:tcPr>
          <w:p w14:paraId="5B3E1B14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bottom w:val="single" w:sz="12" w:space="0" w:color="auto"/>
            </w:tcBorders>
            <w:vAlign w:val="center"/>
            <w:tcPrChange w:id="653" w:author="Yigit Cay" w:date="2019-12-09T13:22:00Z">
              <w:tcPr>
                <w:tcW w:w="1085" w:type="dxa"/>
                <w:vAlign w:val="center"/>
              </w:tcPr>
            </w:tcPrChange>
          </w:tcPr>
          <w:p w14:paraId="78A1B0B8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bottom w:val="single" w:sz="12" w:space="0" w:color="auto"/>
            </w:tcBorders>
            <w:vAlign w:val="center"/>
            <w:tcPrChange w:id="654" w:author="Yigit Cay" w:date="2019-12-09T13:22:00Z">
              <w:tcPr>
                <w:tcW w:w="630" w:type="dxa"/>
                <w:vAlign w:val="center"/>
              </w:tcPr>
            </w:tcPrChange>
          </w:tcPr>
          <w:p w14:paraId="6E05769B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  <w:vAlign w:val="center"/>
            <w:tcPrChange w:id="655" w:author="Yigit Cay" w:date="2019-12-09T13:22:00Z">
              <w:tcPr>
                <w:tcW w:w="1134" w:type="dxa"/>
                <w:vAlign w:val="center"/>
              </w:tcPr>
            </w:tcPrChange>
          </w:tcPr>
          <w:p w14:paraId="62A40A93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bottom w:val="single" w:sz="12" w:space="0" w:color="auto"/>
            </w:tcBorders>
            <w:vAlign w:val="center"/>
            <w:tcPrChange w:id="656" w:author="Yigit Cay" w:date="2019-12-09T13:22:00Z">
              <w:tcPr>
                <w:tcW w:w="2217" w:type="dxa"/>
                <w:vAlign w:val="center"/>
              </w:tcPr>
            </w:tcPrChange>
          </w:tcPr>
          <w:p w14:paraId="4A368364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2AC5FA3C" w14:textId="77777777" w:rsidTr="00093046">
        <w:trPr>
          <w:trHeight w:val="425"/>
        </w:trPr>
        <w:tc>
          <w:tcPr>
            <w:tcW w:w="428" w:type="dxa"/>
            <w:tcBorders>
              <w:top w:val="single" w:sz="12" w:space="0" w:color="auto"/>
            </w:tcBorders>
            <w:vAlign w:val="center"/>
          </w:tcPr>
          <w:p w14:paraId="772BAA44" w14:textId="2B772A54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2948" w:type="dxa"/>
            <w:tcBorders>
              <w:top w:val="single" w:sz="12" w:space="0" w:color="auto"/>
            </w:tcBorders>
            <w:shd w:val="clear" w:color="auto" w:fill="FFD966" w:themeFill="accent4" w:themeFillTint="99"/>
            <w:vAlign w:val="center"/>
          </w:tcPr>
          <w:p w14:paraId="612FEE42" w14:textId="4D68AAF3" w:rsidR="00783402" w:rsidRPr="00783402" w:rsidRDefault="009A44E2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Chamber closing, start of rough vacuum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vAlign w:val="center"/>
          </w:tcPr>
          <w:p w14:paraId="06D4480D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top w:val="single" w:sz="12" w:space="0" w:color="auto"/>
            </w:tcBorders>
            <w:vAlign w:val="center"/>
          </w:tcPr>
          <w:p w14:paraId="18DCC7AF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top w:val="single" w:sz="12" w:space="0" w:color="auto"/>
            </w:tcBorders>
            <w:vAlign w:val="center"/>
          </w:tcPr>
          <w:p w14:paraId="68E53773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</w:tcPr>
          <w:p w14:paraId="3C8D1D6E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top w:val="single" w:sz="12" w:space="0" w:color="auto"/>
            </w:tcBorders>
            <w:vAlign w:val="center"/>
          </w:tcPr>
          <w:p w14:paraId="0CAED8F6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55F47AB2" w14:textId="77777777" w:rsidTr="00660195">
        <w:trPr>
          <w:trHeight w:val="425"/>
        </w:trPr>
        <w:tc>
          <w:tcPr>
            <w:tcW w:w="428" w:type="dxa"/>
            <w:vAlign w:val="center"/>
          </w:tcPr>
          <w:p w14:paraId="1F026110" w14:textId="28DDD200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2948" w:type="dxa"/>
            <w:shd w:val="clear" w:color="auto" w:fill="FFD966" w:themeFill="accent4" w:themeFillTint="99"/>
            <w:vAlign w:val="center"/>
          </w:tcPr>
          <w:p w14:paraId="39526859" w14:textId="1DBBA42F" w:rsidR="00783402" w:rsidRPr="00783402" w:rsidRDefault="009A44E2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Finish rough vacuum</w:t>
            </w:r>
          </w:p>
        </w:tc>
        <w:tc>
          <w:tcPr>
            <w:tcW w:w="655" w:type="dxa"/>
            <w:vAlign w:val="center"/>
          </w:tcPr>
          <w:p w14:paraId="2979E764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44AE9EA0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</w:tcPr>
          <w:p w14:paraId="7A083BE9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28EF470B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</w:tcPr>
          <w:p w14:paraId="7E852BF6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0988B3CA" w14:textId="77777777" w:rsidTr="00660195">
        <w:trPr>
          <w:trHeight w:val="425"/>
        </w:trPr>
        <w:tc>
          <w:tcPr>
            <w:tcW w:w="428" w:type="dxa"/>
            <w:vAlign w:val="center"/>
          </w:tcPr>
          <w:p w14:paraId="77B73524" w14:textId="5F39212A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2948" w:type="dxa"/>
            <w:shd w:val="clear" w:color="auto" w:fill="FFD966" w:themeFill="accent4" w:themeFillTint="99"/>
            <w:vAlign w:val="center"/>
          </w:tcPr>
          <w:p w14:paraId="4A7EABAD" w14:textId="688B4455" w:rsidR="00783402" w:rsidRPr="00783402" w:rsidRDefault="009A44E2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high vacuum</w:t>
            </w:r>
          </w:p>
        </w:tc>
        <w:tc>
          <w:tcPr>
            <w:tcW w:w="655" w:type="dxa"/>
            <w:vAlign w:val="center"/>
          </w:tcPr>
          <w:p w14:paraId="788CE097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4F90EB67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</w:tcPr>
          <w:p w14:paraId="05A3B3A6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742FA9FD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</w:tcPr>
          <w:p w14:paraId="63994213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27570E36" w14:textId="77777777" w:rsidTr="00660195">
        <w:trPr>
          <w:trHeight w:val="425"/>
        </w:trPr>
        <w:tc>
          <w:tcPr>
            <w:tcW w:w="428" w:type="dxa"/>
            <w:vAlign w:val="center"/>
          </w:tcPr>
          <w:p w14:paraId="40EA1910" w14:textId="5A83F631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2948" w:type="dxa"/>
            <w:shd w:val="clear" w:color="auto" w:fill="FFD966" w:themeFill="accent4" w:themeFillTint="99"/>
            <w:vAlign w:val="center"/>
          </w:tcPr>
          <w:p w14:paraId="6FD051E0" w14:textId="45D68B6F" w:rsidR="00783402" w:rsidRPr="00783402" w:rsidRDefault="009A44E2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High vacuum reached</w:t>
            </w:r>
          </w:p>
        </w:tc>
        <w:tc>
          <w:tcPr>
            <w:tcW w:w="655" w:type="dxa"/>
            <w:vAlign w:val="center"/>
          </w:tcPr>
          <w:p w14:paraId="25E20120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6A52011D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</w:tcPr>
          <w:p w14:paraId="6701A33A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44DFE547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</w:tcPr>
          <w:p w14:paraId="5C6B9C46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5A5083AE" w14:textId="77777777" w:rsidTr="00660195">
        <w:trPr>
          <w:trHeight w:val="425"/>
        </w:trPr>
        <w:tc>
          <w:tcPr>
            <w:tcW w:w="428" w:type="dxa"/>
            <w:vAlign w:val="center"/>
          </w:tcPr>
          <w:p w14:paraId="797E194C" w14:textId="78743E53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2948" w:type="dxa"/>
            <w:shd w:val="clear" w:color="auto" w:fill="FFD966" w:themeFill="accent4" w:themeFillTint="99"/>
            <w:vAlign w:val="center"/>
          </w:tcPr>
          <w:p w14:paraId="759D82D9" w14:textId="214CB00C" w:rsidR="00783402" w:rsidRPr="00783402" w:rsidRDefault="009A44E2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Functional test</w:t>
            </w:r>
          </w:p>
        </w:tc>
        <w:tc>
          <w:tcPr>
            <w:tcW w:w="655" w:type="dxa"/>
            <w:vAlign w:val="center"/>
          </w:tcPr>
          <w:p w14:paraId="36B1C3FB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5CB8457B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</w:tcPr>
          <w:p w14:paraId="244E5C99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6D43160C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</w:tcPr>
          <w:p w14:paraId="41B1BA9A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783402" w14:paraId="50D68D6B" w14:textId="77777777" w:rsidTr="00660195">
        <w:trPr>
          <w:trHeight w:val="425"/>
        </w:trPr>
        <w:tc>
          <w:tcPr>
            <w:tcW w:w="428" w:type="dxa"/>
            <w:vAlign w:val="center"/>
          </w:tcPr>
          <w:p w14:paraId="5D3C6752" w14:textId="6139706C" w:rsidR="00783402" w:rsidRPr="00783402" w:rsidRDefault="00AF2E9F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2948" w:type="dxa"/>
            <w:shd w:val="clear" w:color="auto" w:fill="FFD966" w:themeFill="accent4" w:themeFillTint="99"/>
            <w:vAlign w:val="center"/>
          </w:tcPr>
          <w:p w14:paraId="71549A9D" w14:textId="155EE54F" w:rsidR="00783402" w:rsidRPr="00783402" w:rsidRDefault="009A44E2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Finish Functional test</w:t>
            </w:r>
          </w:p>
        </w:tc>
        <w:tc>
          <w:tcPr>
            <w:tcW w:w="655" w:type="dxa"/>
            <w:vAlign w:val="center"/>
          </w:tcPr>
          <w:p w14:paraId="55BC7378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39A694F1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</w:tcPr>
          <w:p w14:paraId="46ACACEE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</w:tcPr>
          <w:p w14:paraId="6972F5F5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</w:tcPr>
          <w:p w14:paraId="7A52AD7D" w14:textId="77777777" w:rsidR="00783402" w:rsidRPr="00783402" w:rsidRDefault="00783402" w:rsidP="004A08DC">
            <w:pPr>
              <w:rPr>
                <w:sz w:val="18"/>
                <w:szCs w:val="18"/>
              </w:rPr>
            </w:pPr>
          </w:p>
        </w:tc>
      </w:tr>
      <w:tr w:rsidR="00A572F7" w14:paraId="59C5A5E9" w14:textId="77777777" w:rsidTr="00093046">
        <w:trPr>
          <w:trHeight w:val="425"/>
        </w:trPr>
        <w:tc>
          <w:tcPr>
            <w:tcW w:w="428" w:type="dxa"/>
            <w:tcBorders>
              <w:bottom w:val="single" w:sz="12" w:space="0" w:color="auto"/>
            </w:tcBorders>
            <w:vAlign w:val="center"/>
          </w:tcPr>
          <w:p w14:paraId="335AA952" w14:textId="4B3CA62D" w:rsidR="00A572F7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2948" w:type="dxa"/>
            <w:tcBorders>
              <w:bottom w:val="single" w:sz="12" w:space="0" w:color="auto"/>
            </w:tcBorders>
            <w:shd w:val="clear" w:color="auto" w:fill="FFD966" w:themeFill="accent4" w:themeFillTint="99"/>
            <w:vAlign w:val="center"/>
          </w:tcPr>
          <w:p w14:paraId="381E858F" w14:textId="2C9D894A" w:rsidR="00A572F7" w:rsidRPr="009A44E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Inject LN2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vAlign w:val="center"/>
          </w:tcPr>
          <w:p w14:paraId="05F69678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bottom w:val="single" w:sz="12" w:space="0" w:color="auto"/>
            </w:tcBorders>
            <w:vAlign w:val="center"/>
          </w:tcPr>
          <w:p w14:paraId="5FF7331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bottom w:val="single" w:sz="12" w:space="0" w:color="auto"/>
            </w:tcBorders>
            <w:vAlign w:val="center"/>
          </w:tcPr>
          <w:p w14:paraId="296ED2DE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  <w:vAlign w:val="center"/>
          </w:tcPr>
          <w:p w14:paraId="1B9C514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bottom w:val="single" w:sz="12" w:space="0" w:color="auto"/>
            </w:tcBorders>
            <w:vAlign w:val="center"/>
          </w:tcPr>
          <w:p w14:paraId="56E63D2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46A46EC0" w14:textId="77777777" w:rsidTr="00093046">
        <w:trPr>
          <w:trHeight w:val="425"/>
          <w:trPrChange w:id="657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top w:val="single" w:sz="12" w:space="0" w:color="auto"/>
            </w:tcBorders>
            <w:vAlign w:val="center"/>
            <w:tcPrChange w:id="658" w:author="Yigit Cay" w:date="2019-12-09T13:23:00Z">
              <w:tcPr>
                <w:tcW w:w="428" w:type="dxa"/>
                <w:vAlign w:val="center"/>
              </w:tcPr>
            </w:tcPrChange>
          </w:tcPr>
          <w:p w14:paraId="2831337F" w14:textId="0B36C4E6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2948" w:type="dxa"/>
            <w:tcBorders>
              <w:top w:val="single" w:sz="12" w:space="0" w:color="auto"/>
            </w:tcBorders>
            <w:shd w:val="clear" w:color="auto" w:fill="BDD6EE" w:themeFill="accent5" w:themeFillTint="66"/>
            <w:vAlign w:val="center"/>
            <w:tcPrChange w:id="659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02915580" w14:textId="2A1EF023" w:rsidR="00A572F7" w:rsidRPr="0078340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cold ramp</w:t>
            </w:r>
            <w:r w:rsidR="005A347A">
              <w:rPr>
                <w:sz w:val="18"/>
                <w:szCs w:val="18"/>
              </w:rPr>
              <w:t xml:space="preserve"> #1C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vAlign w:val="center"/>
            <w:tcPrChange w:id="660" w:author="Yigit Cay" w:date="2019-12-09T13:23:00Z">
              <w:tcPr>
                <w:tcW w:w="655" w:type="dxa"/>
                <w:vAlign w:val="center"/>
              </w:tcPr>
            </w:tcPrChange>
          </w:tcPr>
          <w:p w14:paraId="1C89B21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top w:val="single" w:sz="12" w:space="0" w:color="auto"/>
            </w:tcBorders>
            <w:vAlign w:val="center"/>
            <w:tcPrChange w:id="661" w:author="Yigit Cay" w:date="2019-12-09T13:23:00Z">
              <w:tcPr>
                <w:tcW w:w="1085" w:type="dxa"/>
                <w:vAlign w:val="center"/>
              </w:tcPr>
            </w:tcPrChange>
          </w:tcPr>
          <w:p w14:paraId="6982FF9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top w:val="single" w:sz="12" w:space="0" w:color="auto"/>
            </w:tcBorders>
            <w:vAlign w:val="center"/>
            <w:tcPrChange w:id="662" w:author="Yigit Cay" w:date="2019-12-09T13:23:00Z">
              <w:tcPr>
                <w:tcW w:w="630" w:type="dxa"/>
                <w:vAlign w:val="center"/>
              </w:tcPr>
            </w:tcPrChange>
          </w:tcPr>
          <w:p w14:paraId="61943AC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  <w:tcPrChange w:id="663" w:author="Yigit Cay" w:date="2019-12-09T13:23:00Z">
              <w:tcPr>
                <w:tcW w:w="1134" w:type="dxa"/>
                <w:vAlign w:val="center"/>
              </w:tcPr>
            </w:tcPrChange>
          </w:tcPr>
          <w:p w14:paraId="0E9F5529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top w:val="single" w:sz="12" w:space="0" w:color="auto"/>
            </w:tcBorders>
            <w:vAlign w:val="center"/>
            <w:tcPrChange w:id="664" w:author="Yigit Cay" w:date="2019-12-09T13:23:00Z">
              <w:tcPr>
                <w:tcW w:w="2217" w:type="dxa"/>
                <w:vAlign w:val="center"/>
              </w:tcPr>
            </w:tcPrChange>
          </w:tcPr>
          <w:p w14:paraId="1192C536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772DCE8A" w14:textId="77777777" w:rsidTr="0066696B">
        <w:trPr>
          <w:trHeight w:val="425"/>
          <w:trPrChange w:id="665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666" w:author="Yigit Cay" w:date="2019-12-09T13:23:00Z">
              <w:tcPr>
                <w:tcW w:w="428" w:type="dxa"/>
                <w:vAlign w:val="center"/>
              </w:tcPr>
            </w:tcPrChange>
          </w:tcPr>
          <w:p w14:paraId="2A87AD59" w14:textId="76B92B62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2948" w:type="dxa"/>
            <w:shd w:val="clear" w:color="auto" w:fill="BDD6EE" w:themeFill="accent5" w:themeFillTint="66"/>
            <w:vAlign w:val="center"/>
            <w:tcPrChange w:id="667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3211EA60" w14:textId="238E6E01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Temp stabilization reached (cold)</w:t>
            </w:r>
            <w:r w:rsidR="005A347A">
              <w:rPr>
                <w:sz w:val="18"/>
                <w:szCs w:val="18"/>
              </w:rPr>
              <w:t xml:space="preserve"> #1C</w:t>
            </w:r>
          </w:p>
        </w:tc>
        <w:tc>
          <w:tcPr>
            <w:tcW w:w="655" w:type="dxa"/>
            <w:vAlign w:val="center"/>
            <w:tcPrChange w:id="668" w:author="Yigit Cay" w:date="2019-12-09T13:23:00Z">
              <w:tcPr>
                <w:tcW w:w="655" w:type="dxa"/>
                <w:vAlign w:val="center"/>
              </w:tcPr>
            </w:tcPrChange>
          </w:tcPr>
          <w:p w14:paraId="745943CE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669" w:author="Yigit Cay" w:date="2019-12-09T13:23:00Z">
              <w:tcPr>
                <w:tcW w:w="1085" w:type="dxa"/>
                <w:vAlign w:val="center"/>
              </w:tcPr>
            </w:tcPrChange>
          </w:tcPr>
          <w:p w14:paraId="1F8B3B5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670" w:author="Yigit Cay" w:date="2019-12-09T13:23:00Z">
              <w:tcPr>
                <w:tcW w:w="630" w:type="dxa"/>
                <w:vAlign w:val="center"/>
              </w:tcPr>
            </w:tcPrChange>
          </w:tcPr>
          <w:p w14:paraId="3B710646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671" w:author="Yigit Cay" w:date="2019-12-09T13:23:00Z">
              <w:tcPr>
                <w:tcW w:w="1134" w:type="dxa"/>
                <w:vAlign w:val="center"/>
              </w:tcPr>
            </w:tcPrChange>
          </w:tcPr>
          <w:p w14:paraId="7A0A7AB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672" w:author="Yigit Cay" w:date="2019-12-09T13:23:00Z">
              <w:tcPr>
                <w:tcW w:w="2217" w:type="dxa"/>
                <w:vAlign w:val="center"/>
              </w:tcPr>
            </w:tcPrChange>
          </w:tcPr>
          <w:p w14:paraId="7F122BF8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79DE9509" w14:textId="77777777" w:rsidTr="0066696B">
        <w:trPr>
          <w:trHeight w:val="425"/>
          <w:trPrChange w:id="673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674" w:author="Yigit Cay" w:date="2019-12-09T13:23:00Z">
              <w:tcPr>
                <w:tcW w:w="428" w:type="dxa"/>
                <w:vAlign w:val="center"/>
              </w:tcPr>
            </w:tcPrChange>
          </w:tcPr>
          <w:p w14:paraId="22A5C026" w14:textId="0EDDA30A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23</w:t>
            </w:r>
          </w:p>
        </w:tc>
        <w:tc>
          <w:tcPr>
            <w:tcW w:w="2948" w:type="dxa"/>
            <w:shd w:val="clear" w:color="auto" w:fill="BDD6EE" w:themeFill="accent5" w:themeFillTint="66"/>
            <w:vAlign w:val="center"/>
            <w:tcPrChange w:id="675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4BC93AC9" w14:textId="7FEF2509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Functional test</w:t>
            </w:r>
            <w:r w:rsidR="005A347A">
              <w:rPr>
                <w:sz w:val="18"/>
                <w:szCs w:val="18"/>
              </w:rPr>
              <w:t xml:space="preserve"> #1C</w:t>
            </w:r>
          </w:p>
        </w:tc>
        <w:tc>
          <w:tcPr>
            <w:tcW w:w="655" w:type="dxa"/>
            <w:vAlign w:val="center"/>
            <w:tcPrChange w:id="676" w:author="Yigit Cay" w:date="2019-12-09T13:23:00Z">
              <w:tcPr>
                <w:tcW w:w="655" w:type="dxa"/>
                <w:vAlign w:val="center"/>
              </w:tcPr>
            </w:tcPrChange>
          </w:tcPr>
          <w:p w14:paraId="01E107B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677" w:author="Yigit Cay" w:date="2019-12-09T13:23:00Z">
              <w:tcPr>
                <w:tcW w:w="1085" w:type="dxa"/>
                <w:vAlign w:val="center"/>
              </w:tcPr>
            </w:tcPrChange>
          </w:tcPr>
          <w:p w14:paraId="30F1B10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678" w:author="Yigit Cay" w:date="2019-12-09T13:23:00Z">
              <w:tcPr>
                <w:tcW w:w="630" w:type="dxa"/>
                <w:vAlign w:val="center"/>
              </w:tcPr>
            </w:tcPrChange>
          </w:tcPr>
          <w:p w14:paraId="4321203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679" w:author="Yigit Cay" w:date="2019-12-09T13:23:00Z">
              <w:tcPr>
                <w:tcW w:w="1134" w:type="dxa"/>
                <w:vAlign w:val="center"/>
              </w:tcPr>
            </w:tcPrChange>
          </w:tcPr>
          <w:p w14:paraId="68DD406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680" w:author="Yigit Cay" w:date="2019-12-09T13:23:00Z">
              <w:tcPr>
                <w:tcW w:w="2217" w:type="dxa"/>
                <w:vAlign w:val="center"/>
              </w:tcPr>
            </w:tcPrChange>
          </w:tcPr>
          <w:p w14:paraId="0AFBD31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1E4BA2DF" w14:textId="77777777" w:rsidTr="00093046">
        <w:trPr>
          <w:trHeight w:val="425"/>
          <w:trPrChange w:id="681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bottom w:val="single" w:sz="12" w:space="0" w:color="auto"/>
            </w:tcBorders>
            <w:vAlign w:val="center"/>
            <w:tcPrChange w:id="682" w:author="Yigit Cay" w:date="2019-12-09T13:23:00Z">
              <w:tcPr>
                <w:tcW w:w="428" w:type="dxa"/>
                <w:vAlign w:val="center"/>
              </w:tcPr>
            </w:tcPrChange>
          </w:tcPr>
          <w:p w14:paraId="4097A3C8" w14:textId="740532E7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2948" w:type="dxa"/>
            <w:tcBorders>
              <w:bottom w:val="single" w:sz="12" w:space="0" w:color="auto"/>
            </w:tcBorders>
            <w:shd w:val="clear" w:color="auto" w:fill="BDD6EE" w:themeFill="accent5" w:themeFillTint="66"/>
            <w:vAlign w:val="center"/>
            <w:tcPrChange w:id="683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14730826" w14:textId="146CBE90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Finish Functional test</w:t>
            </w:r>
            <w:r w:rsidR="005A347A">
              <w:rPr>
                <w:sz w:val="18"/>
                <w:szCs w:val="18"/>
              </w:rPr>
              <w:t xml:space="preserve"> #1C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vAlign w:val="center"/>
            <w:tcPrChange w:id="684" w:author="Yigit Cay" w:date="2019-12-09T13:23:00Z">
              <w:tcPr>
                <w:tcW w:w="655" w:type="dxa"/>
                <w:vAlign w:val="center"/>
              </w:tcPr>
            </w:tcPrChange>
          </w:tcPr>
          <w:p w14:paraId="1C0C612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bottom w:val="single" w:sz="12" w:space="0" w:color="auto"/>
            </w:tcBorders>
            <w:vAlign w:val="center"/>
            <w:tcPrChange w:id="685" w:author="Yigit Cay" w:date="2019-12-09T13:23:00Z">
              <w:tcPr>
                <w:tcW w:w="1085" w:type="dxa"/>
                <w:vAlign w:val="center"/>
              </w:tcPr>
            </w:tcPrChange>
          </w:tcPr>
          <w:p w14:paraId="21F7528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bottom w:val="single" w:sz="12" w:space="0" w:color="auto"/>
            </w:tcBorders>
            <w:vAlign w:val="center"/>
            <w:tcPrChange w:id="686" w:author="Yigit Cay" w:date="2019-12-09T13:23:00Z">
              <w:tcPr>
                <w:tcW w:w="630" w:type="dxa"/>
                <w:vAlign w:val="center"/>
              </w:tcPr>
            </w:tcPrChange>
          </w:tcPr>
          <w:p w14:paraId="2826FF6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  <w:vAlign w:val="center"/>
            <w:tcPrChange w:id="687" w:author="Yigit Cay" w:date="2019-12-09T13:23:00Z">
              <w:tcPr>
                <w:tcW w:w="1134" w:type="dxa"/>
                <w:vAlign w:val="center"/>
              </w:tcPr>
            </w:tcPrChange>
          </w:tcPr>
          <w:p w14:paraId="7B2203B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bottom w:val="single" w:sz="12" w:space="0" w:color="auto"/>
            </w:tcBorders>
            <w:vAlign w:val="center"/>
            <w:tcPrChange w:id="688" w:author="Yigit Cay" w:date="2019-12-09T13:23:00Z">
              <w:tcPr>
                <w:tcW w:w="2217" w:type="dxa"/>
                <w:vAlign w:val="center"/>
              </w:tcPr>
            </w:tcPrChange>
          </w:tcPr>
          <w:p w14:paraId="62F64F4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315C0CB4" w14:textId="77777777" w:rsidTr="00093046">
        <w:trPr>
          <w:trHeight w:val="425"/>
          <w:trPrChange w:id="689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top w:val="single" w:sz="12" w:space="0" w:color="auto"/>
            </w:tcBorders>
            <w:vAlign w:val="center"/>
            <w:tcPrChange w:id="690" w:author="Yigit Cay" w:date="2019-12-09T13:23:00Z">
              <w:tcPr>
                <w:tcW w:w="428" w:type="dxa"/>
                <w:vAlign w:val="center"/>
              </w:tcPr>
            </w:tcPrChange>
          </w:tcPr>
          <w:p w14:paraId="3CC090B0" w14:textId="47E189AB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2948" w:type="dxa"/>
            <w:tcBorders>
              <w:top w:val="single" w:sz="12" w:space="0" w:color="auto"/>
            </w:tcBorders>
            <w:shd w:val="clear" w:color="auto" w:fill="F7CAAC" w:themeFill="accent2" w:themeFillTint="66"/>
            <w:vAlign w:val="center"/>
            <w:tcPrChange w:id="691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427B7A31" w14:textId="2AD74A31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hot ramp</w:t>
            </w:r>
            <w:r w:rsidR="005A347A">
              <w:rPr>
                <w:sz w:val="18"/>
                <w:szCs w:val="18"/>
              </w:rPr>
              <w:t xml:space="preserve"> #1C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vAlign w:val="center"/>
            <w:tcPrChange w:id="692" w:author="Yigit Cay" w:date="2019-12-09T13:23:00Z">
              <w:tcPr>
                <w:tcW w:w="655" w:type="dxa"/>
                <w:vAlign w:val="center"/>
              </w:tcPr>
            </w:tcPrChange>
          </w:tcPr>
          <w:p w14:paraId="160B83DE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top w:val="single" w:sz="12" w:space="0" w:color="auto"/>
            </w:tcBorders>
            <w:vAlign w:val="center"/>
            <w:tcPrChange w:id="693" w:author="Yigit Cay" w:date="2019-12-09T13:23:00Z">
              <w:tcPr>
                <w:tcW w:w="1085" w:type="dxa"/>
                <w:vAlign w:val="center"/>
              </w:tcPr>
            </w:tcPrChange>
          </w:tcPr>
          <w:p w14:paraId="52CE9BD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top w:val="single" w:sz="12" w:space="0" w:color="auto"/>
            </w:tcBorders>
            <w:vAlign w:val="center"/>
            <w:tcPrChange w:id="694" w:author="Yigit Cay" w:date="2019-12-09T13:23:00Z">
              <w:tcPr>
                <w:tcW w:w="630" w:type="dxa"/>
                <w:vAlign w:val="center"/>
              </w:tcPr>
            </w:tcPrChange>
          </w:tcPr>
          <w:p w14:paraId="5B3E3A4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  <w:tcPrChange w:id="695" w:author="Yigit Cay" w:date="2019-12-09T13:23:00Z">
              <w:tcPr>
                <w:tcW w:w="1134" w:type="dxa"/>
                <w:vAlign w:val="center"/>
              </w:tcPr>
            </w:tcPrChange>
          </w:tcPr>
          <w:p w14:paraId="7D4FDE68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top w:val="single" w:sz="12" w:space="0" w:color="auto"/>
            </w:tcBorders>
            <w:vAlign w:val="center"/>
            <w:tcPrChange w:id="696" w:author="Yigit Cay" w:date="2019-12-09T13:23:00Z">
              <w:tcPr>
                <w:tcW w:w="2217" w:type="dxa"/>
                <w:vAlign w:val="center"/>
              </w:tcPr>
            </w:tcPrChange>
          </w:tcPr>
          <w:p w14:paraId="7C1449B1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2A27A25B" w14:textId="77777777" w:rsidTr="0066696B">
        <w:trPr>
          <w:trHeight w:val="425"/>
          <w:trPrChange w:id="697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698" w:author="Yigit Cay" w:date="2019-12-09T13:23:00Z">
              <w:tcPr>
                <w:tcW w:w="428" w:type="dxa"/>
                <w:vAlign w:val="center"/>
              </w:tcPr>
            </w:tcPrChange>
          </w:tcPr>
          <w:p w14:paraId="1259E23F" w14:textId="56CE5B60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2948" w:type="dxa"/>
            <w:shd w:val="clear" w:color="auto" w:fill="F7CAAC" w:themeFill="accent2" w:themeFillTint="66"/>
            <w:vAlign w:val="center"/>
            <w:tcPrChange w:id="699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1D493812" w14:textId="20461644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Temp stabilization reached (hot)</w:t>
            </w:r>
            <w:r w:rsidR="005A347A">
              <w:rPr>
                <w:sz w:val="18"/>
                <w:szCs w:val="18"/>
              </w:rPr>
              <w:t xml:space="preserve"> #1C</w:t>
            </w:r>
          </w:p>
        </w:tc>
        <w:tc>
          <w:tcPr>
            <w:tcW w:w="655" w:type="dxa"/>
            <w:vAlign w:val="center"/>
            <w:tcPrChange w:id="700" w:author="Yigit Cay" w:date="2019-12-09T13:23:00Z">
              <w:tcPr>
                <w:tcW w:w="655" w:type="dxa"/>
                <w:vAlign w:val="center"/>
              </w:tcPr>
            </w:tcPrChange>
          </w:tcPr>
          <w:p w14:paraId="1CF8D25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701" w:author="Yigit Cay" w:date="2019-12-09T13:23:00Z">
              <w:tcPr>
                <w:tcW w:w="1085" w:type="dxa"/>
                <w:vAlign w:val="center"/>
              </w:tcPr>
            </w:tcPrChange>
          </w:tcPr>
          <w:p w14:paraId="10A96E1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702" w:author="Yigit Cay" w:date="2019-12-09T13:23:00Z">
              <w:tcPr>
                <w:tcW w:w="630" w:type="dxa"/>
                <w:vAlign w:val="center"/>
              </w:tcPr>
            </w:tcPrChange>
          </w:tcPr>
          <w:p w14:paraId="4EF0CA6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703" w:author="Yigit Cay" w:date="2019-12-09T13:23:00Z">
              <w:tcPr>
                <w:tcW w:w="1134" w:type="dxa"/>
                <w:vAlign w:val="center"/>
              </w:tcPr>
            </w:tcPrChange>
          </w:tcPr>
          <w:p w14:paraId="0690F8A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704" w:author="Yigit Cay" w:date="2019-12-09T13:23:00Z">
              <w:tcPr>
                <w:tcW w:w="2217" w:type="dxa"/>
                <w:vAlign w:val="center"/>
              </w:tcPr>
            </w:tcPrChange>
          </w:tcPr>
          <w:p w14:paraId="029F08F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453A811B" w14:textId="77777777" w:rsidTr="0066696B">
        <w:trPr>
          <w:trHeight w:val="425"/>
          <w:trPrChange w:id="705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706" w:author="Yigit Cay" w:date="2019-12-09T13:23:00Z">
              <w:tcPr>
                <w:tcW w:w="428" w:type="dxa"/>
                <w:vAlign w:val="center"/>
              </w:tcPr>
            </w:tcPrChange>
          </w:tcPr>
          <w:p w14:paraId="3CDD7F6D" w14:textId="669C4C78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2948" w:type="dxa"/>
            <w:shd w:val="clear" w:color="auto" w:fill="F7CAAC" w:themeFill="accent2" w:themeFillTint="66"/>
            <w:vAlign w:val="center"/>
            <w:tcPrChange w:id="707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186E48B3" w14:textId="585686D0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Functional test</w:t>
            </w:r>
            <w:r w:rsidR="005A347A">
              <w:rPr>
                <w:sz w:val="18"/>
                <w:szCs w:val="18"/>
              </w:rPr>
              <w:t xml:space="preserve"> #1C</w:t>
            </w:r>
          </w:p>
        </w:tc>
        <w:tc>
          <w:tcPr>
            <w:tcW w:w="655" w:type="dxa"/>
            <w:vAlign w:val="center"/>
            <w:tcPrChange w:id="708" w:author="Yigit Cay" w:date="2019-12-09T13:23:00Z">
              <w:tcPr>
                <w:tcW w:w="655" w:type="dxa"/>
                <w:vAlign w:val="center"/>
              </w:tcPr>
            </w:tcPrChange>
          </w:tcPr>
          <w:p w14:paraId="59E7B52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709" w:author="Yigit Cay" w:date="2019-12-09T13:23:00Z">
              <w:tcPr>
                <w:tcW w:w="1085" w:type="dxa"/>
                <w:vAlign w:val="center"/>
              </w:tcPr>
            </w:tcPrChange>
          </w:tcPr>
          <w:p w14:paraId="291E310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710" w:author="Yigit Cay" w:date="2019-12-09T13:23:00Z">
              <w:tcPr>
                <w:tcW w:w="630" w:type="dxa"/>
                <w:vAlign w:val="center"/>
              </w:tcPr>
            </w:tcPrChange>
          </w:tcPr>
          <w:p w14:paraId="064B9D6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711" w:author="Yigit Cay" w:date="2019-12-09T13:23:00Z">
              <w:tcPr>
                <w:tcW w:w="1134" w:type="dxa"/>
                <w:vAlign w:val="center"/>
              </w:tcPr>
            </w:tcPrChange>
          </w:tcPr>
          <w:p w14:paraId="1DE34E2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712" w:author="Yigit Cay" w:date="2019-12-09T13:23:00Z">
              <w:tcPr>
                <w:tcW w:w="2217" w:type="dxa"/>
                <w:vAlign w:val="center"/>
              </w:tcPr>
            </w:tcPrChange>
          </w:tcPr>
          <w:p w14:paraId="343A8CD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7DA92146" w14:textId="77777777" w:rsidTr="00093046">
        <w:trPr>
          <w:trHeight w:val="425"/>
          <w:trPrChange w:id="713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bottom w:val="single" w:sz="12" w:space="0" w:color="auto"/>
            </w:tcBorders>
            <w:vAlign w:val="center"/>
            <w:tcPrChange w:id="714" w:author="Yigit Cay" w:date="2019-12-09T13:23:00Z">
              <w:tcPr>
                <w:tcW w:w="428" w:type="dxa"/>
                <w:vAlign w:val="center"/>
              </w:tcPr>
            </w:tcPrChange>
          </w:tcPr>
          <w:p w14:paraId="1078D777" w14:textId="32831855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</w:t>
            </w:r>
          </w:p>
        </w:tc>
        <w:tc>
          <w:tcPr>
            <w:tcW w:w="2948" w:type="dxa"/>
            <w:tcBorders>
              <w:bottom w:val="single" w:sz="12" w:space="0" w:color="auto"/>
            </w:tcBorders>
            <w:shd w:val="clear" w:color="auto" w:fill="F7CAAC" w:themeFill="accent2" w:themeFillTint="66"/>
            <w:vAlign w:val="center"/>
            <w:tcPrChange w:id="715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06EEA9B4" w14:textId="39EEC581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Finish Functional test</w:t>
            </w:r>
            <w:r w:rsidR="005A347A">
              <w:rPr>
                <w:sz w:val="18"/>
                <w:szCs w:val="18"/>
              </w:rPr>
              <w:t xml:space="preserve"> #1C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vAlign w:val="center"/>
            <w:tcPrChange w:id="716" w:author="Yigit Cay" w:date="2019-12-09T13:23:00Z">
              <w:tcPr>
                <w:tcW w:w="655" w:type="dxa"/>
                <w:vAlign w:val="center"/>
              </w:tcPr>
            </w:tcPrChange>
          </w:tcPr>
          <w:p w14:paraId="0CF11E1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bottom w:val="single" w:sz="12" w:space="0" w:color="auto"/>
            </w:tcBorders>
            <w:vAlign w:val="center"/>
            <w:tcPrChange w:id="717" w:author="Yigit Cay" w:date="2019-12-09T13:23:00Z">
              <w:tcPr>
                <w:tcW w:w="1085" w:type="dxa"/>
                <w:vAlign w:val="center"/>
              </w:tcPr>
            </w:tcPrChange>
          </w:tcPr>
          <w:p w14:paraId="191BCE3E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bottom w:val="single" w:sz="12" w:space="0" w:color="auto"/>
            </w:tcBorders>
            <w:vAlign w:val="center"/>
            <w:tcPrChange w:id="718" w:author="Yigit Cay" w:date="2019-12-09T13:23:00Z">
              <w:tcPr>
                <w:tcW w:w="630" w:type="dxa"/>
                <w:vAlign w:val="center"/>
              </w:tcPr>
            </w:tcPrChange>
          </w:tcPr>
          <w:p w14:paraId="5AC3E65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  <w:vAlign w:val="center"/>
            <w:tcPrChange w:id="719" w:author="Yigit Cay" w:date="2019-12-09T13:23:00Z">
              <w:tcPr>
                <w:tcW w:w="1134" w:type="dxa"/>
                <w:vAlign w:val="center"/>
              </w:tcPr>
            </w:tcPrChange>
          </w:tcPr>
          <w:p w14:paraId="286915F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bottom w:val="single" w:sz="12" w:space="0" w:color="auto"/>
            </w:tcBorders>
            <w:vAlign w:val="center"/>
            <w:tcPrChange w:id="720" w:author="Yigit Cay" w:date="2019-12-09T13:23:00Z">
              <w:tcPr>
                <w:tcW w:w="2217" w:type="dxa"/>
                <w:vAlign w:val="center"/>
              </w:tcPr>
            </w:tcPrChange>
          </w:tcPr>
          <w:p w14:paraId="627D5816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0C4CF219" w14:textId="77777777" w:rsidTr="00093046">
        <w:trPr>
          <w:trHeight w:val="425"/>
          <w:trPrChange w:id="721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top w:val="single" w:sz="12" w:space="0" w:color="auto"/>
            </w:tcBorders>
            <w:vAlign w:val="center"/>
            <w:tcPrChange w:id="722" w:author="Yigit Cay" w:date="2019-12-09T13:23:00Z">
              <w:tcPr>
                <w:tcW w:w="428" w:type="dxa"/>
                <w:vAlign w:val="center"/>
              </w:tcPr>
            </w:tcPrChange>
          </w:tcPr>
          <w:p w14:paraId="31508A15" w14:textId="182A285B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</w:t>
            </w:r>
          </w:p>
        </w:tc>
        <w:tc>
          <w:tcPr>
            <w:tcW w:w="2948" w:type="dxa"/>
            <w:tcBorders>
              <w:top w:val="single" w:sz="12" w:space="0" w:color="auto"/>
            </w:tcBorders>
            <w:shd w:val="clear" w:color="auto" w:fill="BDD6EE" w:themeFill="accent5" w:themeFillTint="66"/>
            <w:vAlign w:val="center"/>
            <w:tcPrChange w:id="723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79CE1B8C" w14:textId="5F66E990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cold ramp</w:t>
            </w:r>
            <w:r w:rsidR="005A347A">
              <w:rPr>
                <w:sz w:val="18"/>
                <w:szCs w:val="18"/>
              </w:rPr>
              <w:t xml:space="preserve"> #2C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vAlign w:val="center"/>
            <w:tcPrChange w:id="724" w:author="Yigit Cay" w:date="2019-12-09T13:23:00Z">
              <w:tcPr>
                <w:tcW w:w="655" w:type="dxa"/>
                <w:vAlign w:val="center"/>
              </w:tcPr>
            </w:tcPrChange>
          </w:tcPr>
          <w:p w14:paraId="7303B47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top w:val="single" w:sz="12" w:space="0" w:color="auto"/>
            </w:tcBorders>
            <w:vAlign w:val="center"/>
            <w:tcPrChange w:id="725" w:author="Yigit Cay" w:date="2019-12-09T13:23:00Z">
              <w:tcPr>
                <w:tcW w:w="1085" w:type="dxa"/>
                <w:vAlign w:val="center"/>
              </w:tcPr>
            </w:tcPrChange>
          </w:tcPr>
          <w:p w14:paraId="702FBEC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top w:val="single" w:sz="12" w:space="0" w:color="auto"/>
            </w:tcBorders>
            <w:vAlign w:val="center"/>
            <w:tcPrChange w:id="726" w:author="Yigit Cay" w:date="2019-12-09T13:23:00Z">
              <w:tcPr>
                <w:tcW w:w="630" w:type="dxa"/>
                <w:vAlign w:val="center"/>
              </w:tcPr>
            </w:tcPrChange>
          </w:tcPr>
          <w:p w14:paraId="72B7C2DE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  <w:tcPrChange w:id="727" w:author="Yigit Cay" w:date="2019-12-09T13:23:00Z">
              <w:tcPr>
                <w:tcW w:w="1134" w:type="dxa"/>
                <w:vAlign w:val="center"/>
              </w:tcPr>
            </w:tcPrChange>
          </w:tcPr>
          <w:p w14:paraId="0EBBBD5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top w:val="single" w:sz="12" w:space="0" w:color="auto"/>
            </w:tcBorders>
            <w:vAlign w:val="center"/>
            <w:tcPrChange w:id="728" w:author="Yigit Cay" w:date="2019-12-09T13:23:00Z">
              <w:tcPr>
                <w:tcW w:w="2217" w:type="dxa"/>
                <w:vAlign w:val="center"/>
              </w:tcPr>
            </w:tcPrChange>
          </w:tcPr>
          <w:p w14:paraId="535C058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63F8694F" w14:textId="77777777" w:rsidTr="0066696B">
        <w:trPr>
          <w:trHeight w:val="425"/>
          <w:trPrChange w:id="729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730" w:author="Yigit Cay" w:date="2019-12-09T13:23:00Z">
              <w:tcPr>
                <w:tcW w:w="428" w:type="dxa"/>
                <w:vAlign w:val="center"/>
              </w:tcPr>
            </w:tcPrChange>
          </w:tcPr>
          <w:p w14:paraId="5916589A" w14:textId="4FDDFF7F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2948" w:type="dxa"/>
            <w:shd w:val="clear" w:color="auto" w:fill="BDD6EE" w:themeFill="accent5" w:themeFillTint="66"/>
            <w:vAlign w:val="center"/>
            <w:tcPrChange w:id="731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4951F585" w14:textId="1FBC2E41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Temp stabilization reached (cold)</w:t>
            </w:r>
            <w:r w:rsidR="005A347A">
              <w:rPr>
                <w:sz w:val="18"/>
                <w:szCs w:val="18"/>
              </w:rPr>
              <w:t xml:space="preserve"> #2C</w:t>
            </w:r>
          </w:p>
        </w:tc>
        <w:tc>
          <w:tcPr>
            <w:tcW w:w="655" w:type="dxa"/>
            <w:vAlign w:val="center"/>
            <w:tcPrChange w:id="732" w:author="Yigit Cay" w:date="2019-12-09T13:23:00Z">
              <w:tcPr>
                <w:tcW w:w="655" w:type="dxa"/>
                <w:vAlign w:val="center"/>
              </w:tcPr>
            </w:tcPrChange>
          </w:tcPr>
          <w:p w14:paraId="6844C688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733" w:author="Yigit Cay" w:date="2019-12-09T13:23:00Z">
              <w:tcPr>
                <w:tcW w:w="1085" w:type="dxa"/>
                <w:vAlign w:val="center"/>
              </w:tcPr>
            </w:tcPrChange>
          </w:tcPr>
          <w:p w14:paraId="318139B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734" w:author="Yigit Cay" w:date="2019-12-09T13:23:00Z">
              <w:tcPr>
                <w:tcW w:w="630" w:type="dxa"/>
                <w:vAlign w:val="center"/>
              </w:tcPr>
            </w:tcPrChange>
          </w:tcPr>
          <w:p w14:paraId="45908B1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735" w:author="Yigit Cay" w:date="2019-12-09T13:23:00Z">
              <w:tcPr>
                <w:tcW w:w="1134" w:type="dxa"/>
                <w:vAlign w:val="center"/>
              </w:tcPr>
            </w:tcPrChange>
          </w:tcPr>
          <w:p w14:paraId="55357249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736" w:author="Yigit Cay" w:date="2019-12-09T13:23:00Z">
              <w:tcPr>
                <w:tcW w:w="2217" w:type="dxa"/>
                <w:vAlign w:val="center"/>
              </w:tcPr>
            </w:tcPrChange>
          </w:tcPr>
          <w:p w14:paraId="7E6E2E7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631B37FC" w14:textId="77777777" w:rsidTr="0066696B">
        <w:trPr>
          <w:trHeight w:val="425"/>
          <w:trPrChange w:id="737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738" w:author="Yigit Cay" w:date="2019-12-09T13:23:00Z">
              <w:tcPr>
                <w:tcW w:w="428" w:type="dxa"/>
                <w:vAlign w:val="center"/>
              </w:tcPr>
            </w:tcPrChange>
          </w:tcPr>
          <w:p w14:paraId="027A82DC" w14:textId="0F5AFE5D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2948" w:type="dxa"/>
            <w:shd w:val="clear" w:color="auto" w:fill="BDD6EE" w:themeFill="accent5" w:themeFillTint="66"/>
            <w:vAlign w:val="center"/>
            <w:tcPrChange w:id="739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30FAD716" w14:textId="1147370D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Functional test</w:t>
            </w:r>
            <w:r w:rsidR="005A347A">
              <w:rPr>
                <w:sz w:val="18"/>
                <w:szCs w:val="18"/>
              </w:rPr>
              <w:t xml:space="preserve"> #2C</w:t>
            </w:r>
          </w:p>
        </w:tc>
        <w:tc>
          <w:tcPr>
            <w:tcW w:w="655" w:type="dxa"/>
            <w:vAlign w:val="center"/>
            <w:tcPrChange w:id="740" w:author="Yigit Cay" w:date="2019-12-09T13:23:00Z">
              <w:tcPr>
                <w:tcW w:w="655" w:type="dxa"/>
                <w:vAlign w:val="center"/>
              </w:tcPr>
            </w:tcPrChange>
          </w:tcPr>
          <w:p w14:paraId="221A446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741" w:author="Yigit Cay" w:date="2019-12-09T13:23:00Z">
              <w:tcPr>
                <w:tcW w:w="1085" w:type="dxa"/>
                <w:vAlign w:val="center"/>
              </w:tcPr>
            </w:tcPrChange>
          </w:tcPr>
          <w:p w14:paraId="64C00DD8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742" w:author="Yigit Cay" w:date="2019-12-09T13:23:00Z">
              <w:tcPr>
                <w:tcW w:w="630" w:type="dxa"/>
                <w:vAlign w:val="center"/>
              </w:tcPr>
            </w:tcPrChange>
          </w:tcPr>
          <w:p w14:paraId="36E00829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743" w:author="Yigit Cay" w:date="2019-12-09T13:23:00Z">
              <w:tcPr>
                <w:tcW w:w="1134" w:type="dxa"/>
                <w:vAlign w:val="center"/>
              </w:tcPr>
            </w:tcPrChange>
          </w:tcPr>
          <w:p w14:paraId="4BA5EDE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744" w:author="Yigit Cay" w:date="2019-12-09T13:23:00Z">
              <w:tcPr>
                <w:tcW w:w="2217" w:type="dxa"/>
                <w:vAlign w:val="center"/>
              </w:tcPr>
            </w:tcPrChange>
          </w:tcPr>
          <w:p w14:paraId="37A57F8E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4198A24B" w14:textId="77777777" w:rsidTr="00093046">
        <w:trPr>
          <w:trHeight w:val="425"/>
          <w:trPrChange w:id="745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bottom w:val="single" w:sz="12" w:space="0" w:color="auto"/>
            </w:tcBorders>
            <w:vAlign w:val="center"/>
            <w:tcPrChange w:id="746" w:author="Yigit Cay" w:date="2019-12-09T13:23:00Z">
              <w:tcPr>
                <w:tcW w:w="428" w:type="dxa"/>
                <w:vAlign w:val="center"/>
              </w:tcPr>
            </w:tcPrChange>
          </w:tcPr>
          <w:p w14:paraId="0522C18E" w14:textId="25B123BB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2948" w:type="dxa"/>
            <w:tcBorders>
              <w:bottom w:val="single" w:sz="12" w:space="0" w:color="auto"/>
            </w:tcBorders>
            <w:shd w:val="clear" w:color="auto" w:fill="BDD6EE" w:themeFill="accent5" w:themeFillTint="66"/>
            <w:vAlign w:val="center"/>
            <w:tcPrChange w:id="747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21681C09" w14:textId="7417B37A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Finish Functional test</w:t>
            </w:r>
            <w:r w:rsidR="005A347A">
              <w:rPr>
                <w:sz w:val="18"/>
                <w:szCs w:val="18"/>
              </w:rPr>
              <w:t xml:space="preserve"> #2C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vAlign w:val="center"/>
            <w:tcPrChange w:id="748" w:author="Yigit Cay" w:date="2019-12-09T13:23:00Z">
              <w:tcPr>
                <w:tcW w:w="655" w:type="dxa"/>
                <w:vAlign w:val="center"/>
              </w:tcPr>
            </w:tcPrChange>
          </w:tcPr>
          <w:p w14:paraId="320848A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bottom w:val="single" w:sz="12" w:space="0" w:color="auto"/>
            </w:tcBorders>
            <w:vAlign w:val="center"/>
            <w:tcPrChange w:id="749" w:author="Yigit Cay" w:date="2019-12-09T13:23:00Z">
              <w:tcPr>
                <w:tcW w:w="1085" w:type="dxa"/>
                <w:vAlign w:val="center"/>
              </w:tcPr>
            </w:tcPrChange>
          </w:tcPr>
          <w:p w14:paraId="02D72DA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bottom w:val="single" w:sz="12" w:space="0" w:color="auto"/>
            </w:tcBorders>
            <w:vAlign w:val="center"/>
            <w:tcPrChange w:id="750" w:author="Yigit Cay" w:date="2019-12-09T13:23:00Z">
              <w:tcPr>
                <w:tcW w:w="630" w:type="dxa"/>
                <w:vAlign w:val="center"/>
              </w:tcPr>
            </w:tcPrChange>
          </w:tcPr>
          <w:p w14:paraId="13FECEAA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  <w:vAlign w:val="center"/>
            <w:tcPrChange w:id="751" w:author="Yigit Cay" w:date="2019-12-09T13:23:00Z">
              <w:tcPr>
                <w:tcW w:w="1134" w:type="dxa"/>
                <w:vAlign w:val="center"/>
              </w:tcPr>
            </w:tcPrChange>
          </w:tcPr>
          <w:p w14:paraId="314AFA5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bottom w:val="single" w:sz="12" w:space="0" w:color="auto"/>
            </w:tcBorders>
            <w:vAlign w:val="center"/>
            <w:tcPrChange w:id="752" w:author="Yigit Cay" w:date="2019-12-09T13:23:00Z">
              <w:tcPr>
                <w:tcW w:w="2217" w:type="dxa"/>
                <w:vAlign w:val="center"/>
              </w:tcPr>
            </w:tcPrChange>
          </w:tcPr>
          <w:p w14:paraId="2471ECD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3D51C315" w14:textId="77777777" w:rsidTr="00093046">
        <w:trPr>
          <w:trHeight w:val="425"/>
          <w:trPrChange w:id="753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top w:val="single" w:sz="12" w:space="0" w:color="auto"/>
            </w:tcBorders>
            <w:vAlign w:val="center"/>
            <w:tcPrChange w:id="754" w:author="Yigit Cay" w:date="2019-12-09T13:23:00Z">
              <w:tcPr>
                <w:tcW w:w="428" w:type="dxa"/>
                <w:vAlign w:val="center"/>
              </w:tcPr>
            </w:tcPrChange>
          </w:tcPr>
          <w:p w14:paraId="5FD44889" w14:textId="01B08DA8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2948" w:type="dxa"/>
            <w:tcBorders>
              <w:top w:val="single" w:sz="12" w:space="0" w:color="auto"/>
            </w:tcBorders>
            <w:shd w:val="clear" w:color="auto" w:fill="F7CAAC" w:themeFill="accent2" w:themeFillTint="66"/>
            <w:vAlign w:val="center"/>
            <w:tcPrChange w:id="755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6DEF990B" w14:textId="4C4D53A5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hot ramp</w:t>
            </w:r>
            <w:r w:rsidR="005A347A">
              <w:rPr>
                <w:sz w:val="18"/>
                <w:szCs w:val="18"/>
              </w:rPr>
              <w:t xml:space="preserve"> #2C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vAlign w:val="center"/>
            <w:tcPrChange w:id="756" w:author="Yigit Cay" w:date="2019-12-09T13:23:00Z">
              <w:tcPr>
                <w:tcW w:w="655" w:type="dxa"/>
                <w:vAlign w:val="center"/>
              </w:tcPr>
            </w:tcPrChange>
          </w:tcPr>
          <w:p w14:paraId="1BCF1CB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top w:val="single" w:sz="12" w:space="0" w:color="auto"/>
            </w:tcBorders>
            <w:vAlign w:val="center"/>
            <w:tcPrChange w:id="757" w:author="Yigit Cay" w:date="2019-12-09T13:23:00Z">
              <w:tcPr>
                <w:tcW w:w="1085" w:type="dxa"/>
                <w:vAlign w:val="center"/>
              </w:tcPr>
            </w:tcPrChange>
          </w:tcPr>
          <w:p w14:paraId="738CF9D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top w:val="single" w:sz="12" w:space="0" w:color="auto"/>
            </w:tcBorders>
            <w:vAlign w:val="center"/>
            <w:tcPrChange w:id="758" w:author="Yigit Cay" w:date="2019-12-09T13:23:00Z">
              <w:tcPr>
                <w:tcW w:w="630" w:type="dxa"/>
                <w:vAlign w:val="center"/>
              </w:tcPr>
            </w:tcPrChange>
          </w:tcPr>
          <w:p w14:paraId="0259556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  <w:tcPrChange w:id="759" w:author="Yigit Cay" w:date="2019-12-09T13:23:00Z">
              <w:tcPr>
                <w:tcW w:w="1134" w:type="dxa"/>
                <w:vAlign w:val="center"/>
              </w:tcPr>
            </w:tcPrChange>
          </w:tcPr>
          <w:p w14:paraId="382EB939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top w:val="single" w:sz="12" w:space="0" w:color="auto"/>
            </w:tcBorders>
            <w:vAlign w:val="center"/>
            <w:tcPrChange w:id="760" w:author="Yigit Cay" w:date="2019-12-09T13:23:00Z">
              <w:tcPr>
                <w:tcW w:w="2217" w:type="dxa"/>
                <w:vAlign w:val="center"/>
              </w:tcPr>
            </w:tcPrChange>
          </w:tcPr>
          <w:p w14:paraId="738480E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7C845320" w14:textId="77777777" w:rsidTr="0066696B">
        <w:trPr>
          <w:trHeight w:val="425"/>
          <w:trPrChange w:id="761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762" w:author="Yigit Cay" w:date="2019-12-09T13:23:00Z">
              <w:tcPr>
                <w:tcW w:w="428" w:type="dxa"/>
                <w:vAlign w:val="center"/>
              </w:tcPr>
            </w:tcPrChange>
          </w:tcPr>
          <w:p w14:paraId="62B375B5" w14:textId="73539EFF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34</w:t>
            </w:r>
          </w:p>
        </w:tc>
        <w:tc>
          <w:tcPr>
            <w:tcW w:w="2948" w:type="dxa"/>
            <w:shd w:val="clear" w:color="auto" w:fill="F7CAAC" w:themeFill="accent2" w:themeFillTint="66"/>
            <w:vAlign w:val="center"/>
            <w:tcPrChange w:id="763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19B77A69" w14:textId="4D8EB263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Temp stabilization reached (hot)</w:t>
            </w:r>
            <w:r w:rsidR="005A347A">
              <w:rPr>
                <w:sz w:val="18"/>
                <w:szCs w:val="18"/>
              </w:rPr>
              <w:t xml:space="preserve"> #2C</w:t>
            </w:r>
          </w:p>
        </w:tc>
        <w:tc>
          <w:tcPr>
            <w:tcW w:w="655" w:type="dxa"/>
            <w:vAlign w:val="center"/>
            <w:tcPrChange w:id="764" w:author="Yigit Cay" w:date="2019-12-09T13:23:00Z">
              <w:tcPr>
                <w:tcW w:w="655" w:type="dxa"/>
                <w:vAlign w:val="center"/>
              </w:tcPr>
            </w:tcPrChange>
          </w:tcPr>
          <w:p w14:paraId="2EDFC8E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765" w:author="Yigit Cay" w:date="2019-12-09T13:23:00Z">
              <w:tcPr>
                <w:tcW w:w="1085" w:type="dxa"/>
                <w:vAlign w:val="center"/>
              </w:tcPr>
            </w:tcPrChange>
          </w:tcPr>
          <w:p w14:paraId="5A2A95E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766" w:author="Yigit Cay" w:date="2019-12-09T13:23:00Z">
              <w:tcPr>
                <w:tcW w:w="630" w:type="dxa"/>
                <w:vAlign w:val="center"/>
              </w:tcPr>
            </w:tcPrChange>
          </w:tcPr>
          <w:p w14:paraId="2EC5151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767" w:author="Yigit Cay" w:date="2019-12-09T13:23:00Z">
              <w:tcPr>
                <w:tcW w:w="1134" w:type="dxa"/>
                <w:vAlign w:val="center"/>
              </w:tcPr>
            </w:tcPrChange>
          </w:tcPr>
          <w:p w14:paraId="59C79F5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768" w:author="Yigit Cay" w:date="2019-12-09T13:23:00Z">
              <w:tcPr>
                <w:tcW w:w="2217" w:type="dxa"/>
                <w:vAlign w:val="center"/>
              </w:tcPr>
            </w:tcPrChange>
          </w:tcPr>
          <w:p w14:paraId="5A39F54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4F96E623" w14:textId="77777777" w:rsidTr="0066696B">
        <w:trPr>
          <w:trHeight w:val="425"/>
          <w:trPrChange w:id="769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770" w:author="Yigit Cay" w:date="2019-12-09T13:23:00Z">
              <w:tcPr>
                <w:tcW w:w="428" w:type="dxa"/>
                <w:vAlign w:val="center"/>
              </w:tcPr>
            </w:tcPrChange>
          </w:tcPr>
          <w:p w14:paraId="664FB6CE" w14:textId="3FB445E4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2948" w:type="dxa"/>
            <w:shd w:val="clear" w:color="auto" w:fill="F7CAAC" w:themeFill="accent2" w:themeFillTint="66"/>
            <w:vAlign w:val="center"/>
            <w:tcPrChange w:id="771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1B24D9F9" w14:textId="765E6ACF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Functional test</w:t>
            </w:r>
            <w:r w:rsidR="005A347A">
              <w:rPr>
                <w:sz w:val="18"/>
                <w:szCs w:val="18"/>
              </w:rPr>
              <w:t xml:space="preserve"> #2C</w:t>
            </w:r>
          </w:p>
        </w:tc>
        <w:tc>
          <w:tcPr>
            <w:tcW w:w="655" w:type="dxa"/>
            <w:vAlign w:val="center"/>
            <w:tcPrChange w:id="772" w:author="Yigit Cay" w:date="2019-12-09T13:23:00Z">
              <w:tcPr>
                <w:tcW w:w="655" w:type="dxa"/>
                <w:vAlign w:val="center"/>
              </w:tcPr>
            </w:tcPrChange>
          </w:tcPr>
          <w:p w14:paraId="6FCAF6D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773" w:author="Yigit Cay" w:date="2019-12-09T13:23:00Z">
              <w:tcPr>
                <w:tcW w:w="1085" w:type="dxa"/>
                <w:vAlign w:val="center"/>
              </w:tcPr>
            </w:tcPrChange>
          </w:tcPr>
          <w:p w14:paraId="586C06E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774" w:author="Yigit Cay" w:date="2019-12-09T13:23:00Z">
              <w:tcPr>
                <w:tcW w:w="630" w:type="dxa"/>
                <w:vAlign w:val="center"/>
              </w:tcPr>
            </w:tcPrChange>
          </w:tcPr>
          <w:p w14:paraId="43515DFA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775" w:author="Yigit Cay" w:date="2019-12-09T13:23:00Z">
              <w:tcPr>
                <w:tcW w:w="1134" w:type="dxa"/>
                <w:vAlign w:val="center"/>
              </w:tcPr>
            </w:tcPrChange>
          </w:tcPr>
          <w:p w14:paraId="238F110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776" w:author="Yigit Cay" w:date="2019-12-09T13:23:00Z">
              <w:tcPr>
                <w:tcW w:w="2217" w:type="dxa"/>
                <w:vAlign w:val="center"/>
              </w:tcPr>
            </w:tcPrChange>
          </w:tcPr>
          <w:p w14:paraId="428DA8F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6D622748" w14:textId="77777777" w:rsidTr="00093046">
        <w:trPr>
          <w:trHeight w:val="425"/>
          <w:trPrChange w:id="777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bottom w:val="single" w:sz="12" w:space="0" w:color="auto"/>
            </w:tcBorders>
            <w:vAlign w:val="center"/>
            <w:tcPrChange w:id="778" w:author="Yigit Cay" w:date="2019-12-09T13:23:00Z">
              <w:tcPr>
                <w:tcW w:w="428" w:type="dxa"/>
                <w:vAlign w:val="center"/>
              </w:tcPr>
            </w:tcPrChange>
          </w:tcPr>
          <w:p w14:paraId="36F74086" w14:textId="095FD48D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36</w:t>
            </w:r>
          </w:p>
        </w:tc>
        <w:tc>
          <w:tcPr>
            <w:tcW w:w="2948" w:type="dxa"/>
            <w:tcBorders>
              <w:bottom w:val="single" w:sz="12" w:space="0" w:color="auto"/>
            </w:tcBorders>
            <w:shd w:val="clear" w:color="auto" w:fill="F7CAAC" w:themeFill="accent2" w:themeFillTint="66"/>
            <w:vAlign w:val="center"/>
            <w:tcPrChange w:id="779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46731C29" w14:textId="1F348827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Finish Functional test</w:t>
            </w:r>
            <w:r w:rsidR="005A347A">
              <w:rPr>
                <w:sz w:val="18"/>
                <w:szCs w:val="18"/>
              </w:rPr>
              <w:t xml:space="preserve"> #2C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vAlign w:val="center"/>
            <w:tcPrChange w:id="780" w:author="Yigit Cay" w:date="2019-12-09T13:23:00Z">
              <w:tcPr>
                <w:tcW w:w="655" w:type="dxa"/>
                <w:vAlign w:val="center"/>
              </w:tcPr>
            </w:tcPrChange>
          </w:tcPr>
          <w:p w14:paraId="490C35A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bottom w:val="single" w:sz="12" w:space="0" w:color="auto"/>
            </w:tcBorders>
            <w:vAlign w:val="center"/>
            <w:tcPrChange w:id="781" w:author="Yigit Cay" w:date="2019-12-09T13:23:00Z">
              <w:tcPr>
                <w:tcW w:w="1085" w:type="dxa"/>
                <w:vAlign w:val="center"/>
              </w:tcPr>
            </w:tcPrChange>
          </w:tcPr>
          <w:p w14:paraId="7473ED16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bottom w:val="single" w:sz="12" w:space="0" w:color="auto"/>
            </w:tcBorders>
            <w:vAlign w:val="center"/>
            <w:tcPrChange w:id="782" w:author="Yigit Cay" w:date="2019-12-09T13:23:00Z">
              <w:tcPr>
                <w:tcW w:w="630" w:type="dxa"/>
                <w:vAlign w:val="center"/>
              </w:tcPr>
            </w:tcPrChange>
          </w:tcPr>
          <w:p w14:paraId="1E5B4A86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  <w:vAlign w:val="center"/>
            <w:tcPrChange w:id="783" w:author="Yigit Cay" w:date="2019-12-09T13:23:00Z">
              <w:tcPr>
                <w:tcW w:w="1134" w:type="dxa"/>
                <w:vAlign w:val="center"/>
              </w:tcPr>
            </w:tcPrChange>
          </w:tcPr>
          <w:p w14:paraId="2F46AEF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bottom w:val="single" w:sz="12" w:space="0" w:color="auto"/>
            </w:tcBorders>
            <w:vAlign w:val="center"/>
            <w:tcPrChange w:id="784" w:author="Yigit Cay" w:date="2019-12-09T13:23:00Z">
              <w:tcPr>
                <w:tcW w:w="2217" w:type="dxa"/>
                <w:vAlign w:val="center"/>
              </w:tcPr>
            </w:tcPrChange>
          </w:tcPr>
          <w:p w14:paraId="45B289E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7F793129" w14:textId="77777777" w:rsidTr="00093046">
        <w:trPr>
          <w:trHeight w:val="425"/>
          <w:trPrChange w:id="785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top w:val="single" w:sz="12" w:space="0" w:color="auto"/>
            </w:tcBorders>
            <w:vAlign w:val="center"/>
            <w:tcPrChange w:id="786" w:author="Yigit Cay" w:date="2019-12-09T13:23:00Z">
              <w:tcPr>
                <w:tcW w:w="428" w:type="dxa"/>
                <w:vAlign w:val="center"/>
              </w:tcPr>
            </w:tcPrChange>
          </w:tcPr>
          <w:p w14:paraId="44059DD7" w14:textId="43D09203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  <w:tc>
          <w:tcPr>
            <w:tcW w:w="2948" w:type="dxa"/>
            <w:tcBorders>
              <w:top w:val="single" w:sz="12" w:space="0" w:color="auto"/>
            </w:tcBorders>
            <w:shd w:val="clear" w:color="auto" w:fill="BDD6EE" w:themeFill="accent5" w:themeFillTint="66"/>
            <w:vAlign w:val="center"/>
            <w:tcPrChange w:id="787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26850EF5" w14:textId="7922E487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cold ramp</w:t>
            </w:r>
            <w:r w:rsidR="005A347A">
              <w:rPr>
                <w:sz w:val="18"/>
                <w:szCs w:val="18"/>
              </w:rPr>
              <w:t xml:space="preserve"> #3C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vAlign w:val="center"/>
            <w:tcPrChange w:id="788" w:author="Yigit Cay" w:date="2019-12-09T13:23:00Z">
              <w:tcPr>
                <w:tcW w:w="655" w:type="dxa"/>
                <w:vAlign w:val="center"/>
              </w:tcPr>
            </w:tcPrChange>
          </w:tcPr>
          <w:p w14:paraId="599B9C4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top w:val="single" w:sz="12" w:space="0" w:color="auto"/>
            </w:tcBorders>
            <w:vAlign w:val="center"/>
            <w:tcPrChange w:id="789" w:author="Yigit Cay" w:date="2019-12-09T13:23:00Z">
              <w:tcPr>
                <w:tcW w:w="1085" w:type="dxa"/>
                <w:vAlign w:val="center"/>
              </w:tcPr>
            </w:tcPrChange>
          </w:tcPr>
          <w:p w14:paraId="41C7306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top w:val="single" w:sz="12" w:space="0" w:color="auto"/>
            </w:tcBorders>
            <w:vAlign w:val="center"/>
            <w:tcPrChange w:id="790" w:author="Yigit Cay" w:date="2019-12-09T13:23:00Z">
              <w:tcPr>
                <w:tcW w:w="630" w:type="dxa"/>
                <w:vAlign w:val="center"/>
              </w:tcPr>
            </w:tcPrChange>
          </w:tcPr>
          <w:p w14:paraId="1197B1E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  <w:tcPrChange w:id="791" w:author="Yigit Cay" w:date="2019-12-09T13:23:00Z">
              <w:tcPr>
                <w:tcW w:w="1134" w:type="dxa"/>
                <w:vAlign w:val="center"/>
              </w:tcPr>
            </w:tcPrChange>
          </w:tcPr>
          <w:p w14:paraId="0390113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top w:val="single" w:sz="12" w:space="0" w:color="auto"/>
            </w:tcBorders>
            <w:vAlign w:val="center"/>
            <w:tcPrChange w:id="792" w:author="Yigit Cay" w:date="2019-12-09T13:23:00Z">
              <w:tcPr>
                <w:tcW w:w="2217" w:type="dxa"/>
                <w:vAlign w:val="center"/>
              </w:tcPr>
            </w:tcPrChange>
          </w:tcPr>
          <w:p w14:paraId="48F1CE0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687E3911" w14:textId="77777777" w:rsidTr="0066696B">
        <w:trPr>
          <w:trHeight w:val="425"/>
          <w:trPrChange w:id="793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794" w:author="Yigit Cay" w:date="2019-12-09T13:23:00Z">
              <w:tcPr>
                <w:tcW w:w="428" w:type="dxa"/>
                <w:vAlign w:val="center"/>
              </w:tcPr>
            </w:tcPrChange>
          </w:tcPr>
          <w:p w14:paraId="5A6319B1" w14:textId="109A7CFB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38</w:t>
            </w:r>
          </w:p>
        </w:tc>
        <w:tc>
          <w:tcPr>
            <w:tcW w:w="2948" w:type="dxa"/>
            <w:shd w:val="clear" w:color="auto" w:fill="BDD6EE" w:themeFill="accent5" w:themeFillTint="66"/>
            <w:vAlign w:val="center"/>
            <w:tcPrChange w:id="795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26DD754B" w14:textId="57F9FF84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Temp stabilization reached (cold)</w:t>
            </w:r>
            <w:r w:rsidR="005A347A">
              <w:rPr>
                <w:sz w:val="18"/>
                <w:szCs w:val="18"/>
              </w:rPr>
              <w:t xml:space="preserve"> #3C</w:t>
            </w:r>
          </w:p>
        </w:tc>
        <w:tc>
          <w:tcPr>
            <w:tcW w:w="655" w:type="dxa"/>
            <w:vAlign w:val="center"/>
            <w:tcPrChange w:id="796" w:author="Yigit Cay" w:date="2019-12-09T13:23:00Z">
              <w:tcPr>
                <w:tcW w:w="655" w:type="dxa"/>
                <w:vAlign w:val="center"/>
              </w:tcPr>
            </w:tcPrChange>
          </w:tcPr>
          <w:p w14:paraId="18E9777E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797" w:author="Yigit Cay" w:date="2019-12-09T13:23:00Z">
              <w:tcPr>
                <w:tcW w:w="1085" w:type="dxa"/>
                <w:vAlign w:val="center"/>
              </w:tcPr>
            </w:tcPrChange>
          </w:tcPr>
          <w:p w14:paraId="4F99EDE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798" w:author="Yigit Cay" w:date="2019-12-09T13:23:00Z">
              <w:tcPr>
                <w:tcW w:w="630" w:type="dxa"/>
                <w:vAlign w:val="center"/>
              </w:tcPr>
            </w:tcPrChange>
          </w:tcPr>
          <w:p w14:paraId="5F4945B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799" w:author="Yigit Cay" w:date="2019-12-09T13:23:00Z">
              <w:tcPr>
                <w:tcW w:w="1134" w:type="dxa"/>
                <w:vAlign w:val="center"/>
              </w:tcPr>
            </w:tcPrChange>
          </w:tcPr>
          <w:p w14:paraId="19041BD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800" w:author="Yigit Cay" w:date="2019-12-09T13:23:00Z">
              <w:tcPr>
                <w:tcW w:w="2217" w:type="dxa"/>
                <w:vAlign w:val="center"/>
              </w:tcPr>
            </w:tcPrChange>
          </w:tcPr>
          <w:p w14:paraId="4DAC5D2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0606AE7F" w14:textId="77777777" w:rsidTr="0066696B">
        <w:trPr>
          <w:trHeight w:val="425"/>
          <w:trPrChange w:id="801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802" w:author="Yigit Cay" w:date="2019-12-09T13:23:00Z">
              <w:tcPr>
                <w:tcW w:w="428" w:type="dxa"/>
                <w:vAlign w:val="center"/>
              </w:tcPr>
            </w:tcPrChange>
          </w:tcPr>
          <w:p w14:paraId="18F80987" w14:textId="1129F9CA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2948" w:type="dxa"/>
            <w:shd w:val="clear" w:color="auto" w:fill="BDD6EE" w:themeFill="accent5" w:themeFillTint="66"/>
            <w:vAlign w:val="center"/>
            <w:tcPrChange w:id="803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7E923936" w14:textId="2CCC4D56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Functional test</w:t>
            </w:r>
            <w:r w:rsidR="005A347A">
              <w:rPr>
                <w:sz w:val="18"/>
                <w:szCs w:val="18"/>
              </w:rPr>
              <w:t xml:space="preserve"> #3C</w:t>
            </w:r>
          </w:p>
        </w:tc>
        <w:tc>
          <w:tcPr>
            <w:tcW w:w="655" w:type="dxa"/>
            <w:vAlign w:val="center"/>
            <w:tcPrChange w:id="804" w:author="Yigit Cay" w:date="2019-12-09T13:23:00Z">
              <w:tcPr>
                <w:tcW w:w="655" w:type="dxa"/>
                <w:vAlign w:val="center"/>
              </w:tcPr>
            </w:tcPrChange>
          </w:tcPr>
          <w:p w14:paraId="4AA9BD29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805" w:author="Yigit Cay" w:date="2019-12-09T13:23:00Z">
              <w:tcPr>
                <w:tcW w:w="1085" w:type="dxa"/>
                <w:vAlign w:val="center"/>
              </w:tcPr>
            </w:tcPrChange>
          </w:tcPr>
          <w:p w14:paraId="6CCAA12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806" w:author="Yigit Cay" w:date="2019-12-09T13:23:00Z">
              <w:tcPr>
                <w:tcW w:w="630" w:type="dxa"/>
                <w:vAlign w:val="center"/>
              </w:tcPr>
            </w:tcPrChange>
          </w:tcPr>
          <w:p w14:paraId="3494B45A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807" w:author="Yigit Cay" w:date="2019-12-09T13:23:00Z">
              <w:tcPr>
                <w:tcW w:w="1134" w:type="dxa"/>
                <w:vAlign w:val="center"/>
              </w:tcPr>
            </w:tcPrChange>
          </w:tcPr>
          <w:p w14:paraId="47D7A541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808" w:author="Yigit Cay" w:date="2019-12-09T13:23:00Z">
              <w:tcPr>
                <w:tcW w:w="2217" w:type="dxa"/>
                <w:vAlign w:val="center"/>
              </w:tcPr>
            </w:tcPrChange>
          </w:tcPr>
          <w:p w14:paraId="36EB902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1D6B06FA" w14:textId="77777777" w:rsidTr="00093046">
        <w:trPr>
          <w:trHeight w:val="425"/>
          <w:trPrChange w:id="809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bottom w:val="single" w:sz="12" w:space="0" w:color="auto"/>
            </w:tcBorders>
            <w:vAlign w:val="center"/>
            <w:tcPrChange w:id="810" w:author="Yigit Cay" w:date="2019-12-09T13:23:00Z">
              <w:tcPr>
                <w:tcW w:w="428" w:type="dxa"/>
                <w:vAlign w:val="center"/>
              </w:tcPr>
            </w:tcPrChange>
          </w:tcPr>
          <w:p w14:paraId="4F47E67F" w14:textId="1C237767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</w:t>
            </w:r>
          </w:p>
        </w:tc>
        <w:tc>
          <w:tcPr>
            <w:tcW w:w="2948" w:type="dxa"/>
            <w:tcBorders>
              <w:bottom w:val="single" w:sz="12" w:space="0" w:color="auto"/>
            </w:tcBorders>
            <w:shd w:val="clear" w:color="auto" w:fill="BDD6EE" w:themeFill="accent5" w:themeFillTint="66"/>
            <w:vAlign w:val="center"/>
            <w:tcPrChange w:id="811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14627779" w14:textId="34BFA2AD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Finish Functional test</w:t>
            </w:r>
            <w:r w:rsidR="005A347A">
              <w:rPr>
                <w:sz w:val="18"/>
                <w:szCs w:val="18"/>
              </w:rPr>
              <w:t xml:space="preserve"> #3C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vAlign w:val="center"/>
            <w:tcPrChange w:id="812" w:author="Yigit Cay" w:date="2019-12-09T13:23:00Z">
              <w:tcPr>
                <w:tcW w:w="655" w:type="dxa"/>
                <w:vAlign w:val="center"/>
              </w:tcPr>
            </w:tcPrChange>
          </w:tcPr>
          <w:p w14:paraId="208E0E9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bottom w:val="single" w:sz="12" w:space="0" w:color="auto"/>
            </w:tcBorders>
            <w:vAlign w:val="center"/>
            <w:tcPrChange w:id="813" w:author="Yigit Cay" w:date="2019-12-09T13:23:00Z">
              <w:tcPr>
                <w:tcW w:w="1085" w:type="dxa"/>
                <w:vAlign w:val="center"/>
              </w:tcPr>
            </w:tcPrChange>
          </w:tcPr>
          <w:p w14:paraId="04D1673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bottom w:val="single" w:sz="12" w:space="0" w:color="auto"/>
            </w:tcBorders>
            <w:vAlign w:val="center"/>
            <w:tcPrChange w:id="814" w:author="Yigit Cay" w:date="2019-12-09T13:23:00Z">
              <w:tcPr>
                <w:tcW w:w="630" w:type="dxa"/>
                <w:vAlign w:val="center"/>
              </w:tcPr>
            </w:tcPrChange>
          </w:tcPr>
          <w:p w14:paraId="70720FC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  <w:vAlign w:val="center"/>
            <w:tcPrChange w:id="815" w:author="Yigit Cay" w:date="2019-12-09T13:23:00Z">
              <w:tcPr>
                <w:tcW w:w="1134" w:type="dxa"/>
                <w:vAlign w:val="center"/>
              </w:tcPr>
            </w:tcPrChange>
          </w:tcPr>
          <w:p w14:paraId="62D370B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bottom w:val="single" w:sz="12" w:space="0" w:color="auto"/>
            </w:tcBorders>
            <w:vAlign w:val="center"/>
            <w:tcPrChange w:id="816" w:author="Yigit Cay" w:date="2019-12-09T13:23:00Z">
              <w:tcPr>
                <w:tcW w:w="2217" w:type="dxa"/>
                <w:vAlign w:val="center"/>
              </w:tcPr>
            </w:tcPrChange>
          </w:tcPr>
          <w:p w14:paraId="64975A2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001F81F0" w14:textId="77777777" w:rsidTr="00093046">
        <w:trPr>
          <w:trHeight w:val="425"/>
          <w:trPrChange w:id="817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top w:val="single" w:sz="12" w:space="0" w:color="auto"/>
            </w:tcBorders>
            <w:vAlign w:val="center"/>
            <w:tcPrChange w:id="818" w:author="Yigit Cay" w:date="2019-12-09T13:23:00Z">
              <w:tcPr>
                <w:tcW w:w="428" w:type="dxa"/>
                <w:vAlign w:val="center"/>
              </w:tcPr>
            </w:tcPrChange>
          </w:tcPr>
          <w:p w14:paraId="209225DA" w14:textId="31C7E49F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41</w:t>
            </w:r>
          </w:p>
        </w:tc>
        <w:tc>
          <w:tcPr>
            <w:tcW w:w="2948" w:type="dxa"/>
            <w:tcBorders>
              <w:top w:val="single" w:sz="12" w:space="0" w:color="auto"/>
            </w:tcBorders>
            <w:shd w:val="clear" w:color="auto" w:fill="F7CAAC" w:themeFill="accent2" w:themeFillTint="66"/>
            <w:vAlign w:val="center"/>
            <w:tcPrChange w:id="819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21C2E7E0" w14:textId="7B35E2AD" w:rsidR="00A572F7" w:rsidRPr="009A44E2" w:rsidRDefault="00A572F7" w:rsidP="004A08DC">
            <w:pPr>
              <w:tabs>
                <w:tab w:val="left" w:pos="1545"/>
              </w:tabs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hot ramp</w:t>
            </w:r>
            <w:r w:rsidR="005A347A">
              <w:rPr>
                <w:sz w:val="18"/>
                <w:szCs w:val="18"/>
              </w:rPr>
              <w:tab/>
              <w:t>#3C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vAlign w:val="center"/>
            <w:tcPrChange w:id="820" w:author="Yigit Cay" w:date="2019-12-09T13:23:00Z">
              <w:tcPr>
                <w:tcW w:w="655" w:type="dxa"/>
                <w:vAlign w:val="center"/>
              </w:tcPr>
            </w:tcPrChange>
          </w:tcPr>
          <w:p w14:paraId="4D46416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top w:val="single" w:sz="12" w:space="0" w:color="auto"/>
            </w:tcBorders>
            <w:vAlign w:val="center"/>
            <w:tcPrChange w:id="821" w:author="Yigit Cay" w:date="2019-12-09T13:23:00Z">
              <w:tcPr>
                <w:tcW w:w="1085" w:type="dxa"/>
                <w:vAlign w:val="center"/>
              </w:tcPr>
            </w:tcPrChange>
          </w:tcPr>
          <w:p w14:paraId="1B47319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top w:val="single" w:sz="12" w:space="0" w:color="auto"/>
            </w:tcBorders>
            <w:vAlign w:val="center"/>
            <w:tcPrChange w:id="822" w:author="Yigit Cay" w:date="2019-12-09T13:23:00Z">
              <w:tcPr>
                <w:tcW w:w="630" w:type="dxa"/>
                <w:vAlign w:val="center"/>
              </w:tcPr>
            </w:tcPrChange>
          </w:tcPr>
          <w:p w14:paraId="1546DB7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  <w:tcPrChange w:id="823" w:author="Yigit Cay" w:date="2019-12-09T13:23:00Z">
              <w:tcPr>
                <w:tcW w:w="1134" w:type="dxa"/>
                <w:vAlign w:val="center"/>
              </w:tcPr>
            </w:tcPrChange>
          </w:tcPr>
          <w:p w14:paraId="5A5DCA4E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top w:val="single" w:sz="12" w:space="0" w:color="auto"/>
            </w:tcBorders>
            <w:vAlign w:val="center"/>
            <w:tcPrChange w:id="824" w:author="Yigit Cay" w:date="2019-12-09T13:23:00Z">
              <w:tcPr>
                <w:tcW w:w="2217" w:type="dxa"/>
                <w:vAlign w:val="center"/>
              </w:tcPr>
            </w:tcPrChange>
          </w:tcPr>
          <w:p w14:paraId="5B26F20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1C19AD3D" w14:textId="77777777" w:rsidTr="0066696B">
        <w:trPr>
          <w:trHeight w:val="425"/>
          <w:trPrChange w:id="825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826" w:author="Yigit Cay" w:date="2019-12-09T13:23:00Z">
              <w:tcPr>
                <w:tcW w:w="428" w:type="dxa"/>
                <w:vAlign w:val="center"/>
              </w:tcPr>
            </w:tcPrChange>
          </w:tcPr>
          <w:p w14:paraId="52B99995" w14:textId="2E42846E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2948" w:type="dxa"/>
            <w:shd w:val="clear" w:color="auto" w:fill="F7CAAC" w:themeFill="accent2" w:themeFillTint="66"/>
            <w:vAlign w:val="center"/>
            <w:tcPrChange w:id="827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3545D015" w14:textId="5D460D7E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Temp stabilization reached (hot)</w:t>
            </w:r>
            <w:r w:rsidR="005A347A">
              <w:rPr>
                <w:sz w:val="18"/>
                <w:szCs w:val="18"/>
              </w:rPr>
              <w:t xml:space="preserve"> #3C</w:t>
            </w:r>
          </w:p>
        </w:tc>
        <w:tc>
          <w:tcPr>
            <w:tcW w:w="655" w:type="dxa"/>
            <w:vAlign w:val="center"/>
            <w:tcPrChange w:id="828" w:author="Yigit Cay" w:date="2019-12-09T13:23:00Z">
              <w:tcPr>
                <w:tcW w:w="655" w:type="dxa"/>
                <w:vAlign w:val="center"/>
              </w:tcPr>
            </w:tcPrChange>
          </w:tcPr>
          <w:p w14:paraId="524C7F2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829" w:author="Yigit Cay" w:date="2019-12-09T13:23:00Z">
              <w:tcPr>
                <w:tcW w:w="1085" w:type="dxa"/>
                <w:vAlign w:val="center"/>
              </w:tcPr>
            </w:tcPrChange>
          </w:tcPr>
          <w:p w14:paraId="5BB61C7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830" w:author="Yigit Cay" w:date="2019-12-09T13:23:00Z">
              <w:tcPr>
                <w:tcW w:w="630" w:type="dxa"/>
                <w:vAlign w:val="center"/>
              </w:tcPr>
            </w:tcPrChange>
          </w:tcPr>
          <w:p w14:paraId="746E9DE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831" w:author="Yigit Cay" w:date="2019-12-09T13:23:00Z">
              <w:tcPr>
                <w:tcW w:w="1134" w:type="dxa"/>
                <w:vAlign w:val="center"/>
              </w:tcPr>
            </w:tcPrChange>
          </w:tcPr>
          <w:p w14:paraId="52AD7CB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832" w:author="Yigit Cay" w:date="2019-12-09T13:23:00Z">
              <w:tcPr>
                <w:tcW w:w="2217" w:type="dxa"/>
                <w:vAlign w:val="center"/>
              </w:tcPr>
            </w:tcPrChange>
          </w:tcPr>
          <w:p w14:paraId="6497516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53062B26" w14:textId="77777777" w:rsidTr="0066696B">
        <w:trPr>
          <w:trHeight w:val="425"/>
          <w:trPrChange w:id="833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834" w:author="Yigit Cay" w:date="2019-12-09T13:23:00Z">
              <w:tcPr>
                <w:tcW w:w="428" w:type="dxa"/>
                <w:vAlign w:val="center"/>
              </w:tcPr>
            </w:tcPrChange>
          </w:tcPr>
          <w:p w14:paraId="18DD8406" w14:textId="3633B0C5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43</w:t>
            </w:r>
          </w:p>
        </w:tc>
        <w:tc>
          <w:tcPr>
            <w:tcW w:w="2948" w:type="dxa"/>
            <w:shd w:val="clear" w:color="auto" w:fill="F7CAAC" w:themeFill="accent2" w:themeFillTint="66"/>
            <w:vAlign w:val="center"/>
            <w:tcPrChange w:id="835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051E8C50" w14:textId="63808458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Functional test</w:t>
            </w:r>
            <w:r w:rsidR="005A347A">
              <w:rPr>
                <w:sz w:val="18"/>
                <w:szCs w:val="18"/>
              </w:rPr>
              <w:t xml:space="preserve"> #3C</w:t>
            </w:r>
          </w:p>
        </w:tc>
        <w:tc>
          <w:tcPr>
            <w:tcW w:w="655" w:type="dxa"/>
            <w:vAlign w:val="center"/>
            <w:tcPrChange w:id="836" w:author="Yigit Cay" w:date="2019-12-09T13:23:00Z">
              <w:tcPr>
                <w:tcW w:w="655" w:type="dxa"/>
                <w:vAlign w:val="center"/>
              </w:tcPr>
            </w:tcPrChange>
          </w:tcPr>
          <w:p w14:paraId="7FF97A0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837" w:author="Yigit Cay" w:date="2019-12-09T13:23:00Z">
              <w:tcPr>
                <w:tcW w:w="1085" w:type="dxa"/>
                <w:vAlign w:val="center"/>
              </w:tcPr>
            </w:tcPrChange>
          </w:tcPr>
          <w:p w14:paraId="20CB5BC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838" w:author="Yigit Cay" w:date="2019-12-09T13:23:00Z">
              <w:tcPr>
                <w:tcW w:w="630" w:type="dxa"/>
                <w:vAlign w:val="center"/>
              </w:tcPr>
            </w:tcPrChange>
          </w:tcPr>
          <w:p w14:paraId="348B9C4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839" w:author="Yigit Cay" w:date="2019-12-09T13:23:00Z">
              <w:tcPr>
                <w:tcW w:w="1134" w:type="dxa"/>
                <w:vAlign w:val="center"/>
              </w:tcPr>
            </w:tcPrChange>
          </w:tcPr>
          <w:p w14:paraId="6AF8481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840" w:author="Yigit Cay" w:date="2019-12-09T13:23:00Z">
              <w:tcPr>
                <w:tcW w:w="2217" w:type="dxa"/>
                <w:vAlign w:val="center"/>
              </w:tcPr>
            </w:tcPrChange>
          </w:tcPr>
          <w:p w14:paraId="51F22F1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3541901A" w14:textId="77777777" w:rsidTr="00093046">
        <w:trPr>
          <w:trHeight w:val="425"/>
          <w:trPrChange w:id="841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bottom w:val="single" w:sz="12" w:space="0" w:color="auto"/>
            </w:tcBorders>
            <w:vAlign w:val="center"/>
            <w:tcPrChange w:id="842" w:author="Yigit Cay" w:date="2019-12-09T13:23:00Z">
              <w:tcPr>
                <w:tcW w:w="428" w:type="dxa"/>
                <w:vAlign w:val="center"/>
              </w:tcPr>
            </w:tcPrChange>
          </w:tcPr>
          <w:p w14:paraId="5EE3388F" w14:textId="4AA75FE2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2948" w:type="dxa"/>
            <w:tcBorders>
              <w:bottom w:val="single" w:sz="12" w:space="0" w:color="auto"/>
            </w:tcBorders>
            <w:shd w:val="clear" w:color="auto" w:fill="F7CAAC" w:themeFill="accent2" w:themeFillTint="66"/>
            <w:vAlign w:val="center"/>
            <w:tcPrChange w:id="843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4DFDA628" w14:textId="5462218C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Finish Functional test</w:t>
            </w:r>
            <w:r w:rsidR="005A347A">
              <w:rPr>
                <w:sz w:val="18"/>
                <w:szCs w:val="18"/>
              </w:rPr>
              <w:t xml:space="preserve"> #3C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vAlign w:val="center"/>
            <w:tcPrChange w:id="844" w:author="Yigit Cay" w:date="2019-12-09T13:23:00Z">
              <w:tcPr>
                <w:tcW w:w="655" w:type="dxa"/>
                <w:vAlign w:val="center"/>
              </w:tcPr>
            </w:tcPrChange>
          </w:tcPr>
          <w:p w14:paraId="16DC2F11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bottom w:val="single" w:sz="12" w:space="0" w:color="auto"/>
            </w:tcBorders>
            <w:vAlign w:val="center"/>
            <w:tcPrChange w:id="845" w:author="Yigit Cay" w:date="2019-12-09T13:23:00Z">
              <w:tcPr>
                <w:tcW w:w="1085" w:type="dxa"/>
                <w:vAlign w:val="center"/>
              </w:tcPr>
            </w:tcPrChange>
          </w:tcPr>
          <w:p w14:paraId="18064D2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bottom w:val="single" w:sz="12" w:space="0" w:color="auto"/>
            </w:tcBorders>
            <w:vAlign w:val="center"/>
            <w:tcPrChange w:id="846" w:author="Yigit Cay" w:date="2019-12-09T13:23:00Z">
              <w:tcPr>
                <w:tcW w:w="630" w:type="dxa"/>
                <w:vAlign w:val="center"/>
              </w:tcPr>
            </w:tcPrChange>
          </w:tcPr>
          <w:p w14:paraId="44CBCBC8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  <w:vAlign w:val="center"/>
            <w:tcPrChange w:id="847" w:author="Yigit Cay" w:date="2019-12-09T13:23:00Z">
              <w:tcPr>
                <w:tcW w:w="1134" w:type="dxa"/>
                <w:vAlign w:val="center"/>
              </w:tcPr>
            </w:tcPrChange>
          </w:tcPr>
          <w:p w14:paraId="59558AFA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bottom w:val="single" w:sz="12" w:space="0" w:color="auto"/>
            </w:tcBorders>
            <w:vAlign w:val="center"/>
            <w:tcPrChange w:id="848" w:author="Yigit Cay" w:date="2019-12-09T13:23:00Z">
              <w:tcPr>
                <w:tcW w:w="2217" w:type="dxa"/>
                <w:vAlign w:val="center"/>
              </w:tcPr>
            </w:tcPrChange>
          </w:tcPr>
          <w:p w14:paraId="41C1720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25DC9778" w14:textId="77777777" w:rsidTr="00093046">
        <w:trPr>
          <w:trHeight w:val="425"/>
          <w:trPrChange w:id="849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top w:val="single" w:sz="12" w:space="0" w:color="auto"/>
            </w:tcBorders>
            <w:vAlign w:val="center"/>
            <w:tcPrChange w:id="850" w:author="Yigit Cay" w:date="2019-12-09T13:23:00Z">
              <w:tcPr>
                <w:tcW w:w="428" w:type="dxa"/>
                <w:vAlign w:val="center"/>
              </w:tcPr>
            </w:tcPrChange>
          </w:tcPr>
          <w:p w14:paraId="1A64E5E0" w14:textId="7CBFE01D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45</w:t>
            </w:r>
          </w:p>
        </w:tc>
        <w:tc>
          <w:tcPr>
            <w:tcW w:w="2948" w:type="dxa"/>
            <w:tcBorders>
              <w:top w:val="single" w:sz="12" w:space="0" w:color="auto"/>
            </w:tcBorders>
            <w:shd w:val="clear" w:color="auto" w:fill="BDD6EE" w:themeFill="accent5" w:themeFillTint="66"/>
            <w:vAlign w:val="center"/>
            <w:tcPrChange w:id="851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2BD383CA" w14:textId="152F595E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cold ramp</w:t>
            </w:r>
            <w:r w:rsidR="005A347A">
              <w:rPr>
                <w:sz w:val="18"/>
                <w:szCs w:val="18"/>
              </w:rPr>
              <w:t xml:space="preserve"> #4C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vAlign w:val="center"/>
            <w:tcPrChange w:id="852" w:author="Yigit Cay" w:date="2019-12-09T13:23:00Z">
              <w:tcPr>
                <w:tcW w:w="655" w:type="dxa"/>
                <w:vAlign w:val="center"/>
              </w:tcPr>
            </w:tcPrChange>
          </w:tcPr>
          <w:p w14:paraId="6C73A5C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top w:val="single" w:sz="12" w:space="0" w:color="auto"/>
            </w:tcBorders>
            <w:vAlign w:val="center"/>
            <w:tcPrChange w:id="853" w:author="Yigit Cay" w:date="2019-12-09T13:23:00Z">
              <w:tcPr>
                <w:tcW w:w="1085" w:type="dxa"/>
                <w:vAlign w:val="center"/>
              </w:tcPr>
            </w:tcPrChange>
          </w:tcPr>
          <w:p w14:paraId="2BACF6B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top w:val="single" w:sz="12" w:space="0" w:color="auto"/>
            </w:tcBorders>
            <w:vAlign w:val="center"/>
            <w:tcPrChange w:id="854" w:author="Yigit Cay" w:date="2019-12-09T13:23:00Z">
              <w:tcPr>
                <w:tcW w:w="630" w:type="dxa"/>
                <w:vAlign w:val="center"/>
              </w:tcPr>
            </w:tcPrChange>
          </w:tcPr>
          <w:p w14:paraId="25811EA6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  <w:tcPrChange w:id="855" w:author="Yigit Cay" w:date="2019-12-09T13:23:00Z">
              <w:tcPr>
                <w:tcW w:w="1134" w:type="dxa"/>
                <w:vAlign w:val="center"/>
              </w:tcPr>
            </w:tcPrChange>
          </w:tcPr>
          <w:p w14:paraId="6581962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top w:val="single" w:sz="12" w:space="0" w:color="auto"/>
            </w:tcBorders>
            <w:vAlign w:val="center"/>
            <w:tcPrChange w:id="856" w:author="Yigit Cay" w:date="2019-12-09T13:23:00Z">
              <w:tcPr>
                <w:tcW w:w="2217" w:type="dxa"/>
                <w:vAlign w:val="center"/>
              </w:tcPr>
            </w:tcPrChange>
          </w:tcPr>
          <w:p w14:paraId="376B2E5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03F9A0EF" w14:textId="77777777" w:rsidTr="0066696B">
        <w:trPr>
          <w:trHeight w:val="425"/>
          <w:trPrChange w:id="857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858" w:author="Yigit Cay" w:date="2019-12-09T13:23:00Z">
              <w:tcPr>
                <w:tcW w:w="428" w:type="dxa"/>
                <w:vAlign w:val="center"/>
              </w:tcPr>
            </w:tcPrChange>
          </w:tcPr>
          <w:p w14:paraId="7DBD6F79" w14:textId="3B9BDE4A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46</w:t>
            </w:r>
          </w:p>
        </w:tc>
        <w:tc>
          <w:tcPr>
            <w:tcW w:w="2948" w:type="dxa"/>
            <w:shd w:val="clear" w:color="auto" w:fill="BDD6EE" w:themeFill="accent5" w:themeFillTint="66"/>
            <w:vAlign w:val="center"/>
            <w:tcPrChange w:id="859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676A7F33" w14:textId="2DD20B23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Temp stabilization reached (cold)</w:t>
            </w:r>
            <w:r w:rsidR="005A347A">
              <w:rPr>
                <w:sz w:val="18"/>
                <w:szCs w:val="18"/>
              </w:rPr>
              <w:t xml:space="preserve"> #4C</w:t>
            </w:r>
          </w:p>
        </w:tc>
        <w:tc>
          <w:tcPr>
            <w:tcW w:w="655" w:type="dxa"/>
            <w:vAlign w:val="center"/>
            <w:tcPrChange w:id="860" w:author="Yigit Cay" w:date="2019-12-09T13:23:00Z">
              <w:tcPr>
                <w:tcW w:w="655" w:type="dxa"/>
                <w:vAlign w:val="center"/>
              </w:tcPr>
            </w:tcPrChange>
          </w:tcPr>
          <w:p w14:paraId="7B9EA64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861" w:author="Yigit Cay" w:date="2019-12-09T13:23:00Z">
              <w:tcPr>
                <w:tcW w:w="1085" w:type="dxa"/>
                <w:vAlign w:val="center"/>
              </w:tcPr>
            </w:tcPrChange>
          </w:tcPr>
          <w:p w14:paraId="105F1C4A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862" w:author="Yigit Cay" w:date="2019-12-09T13:23:00Z">
              <w:tcPr>
                <w:tcW w:w="630" w:type="dxa"/>
                <w:vAlign w:val="center"/>
              </w:tcPr>
            </w:tcPrChange>
          </w:tcPr>
          <w:p w14:paraId="2BCCF27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863" w:author="Yigit Cay" w:date="2019-12-09T13:23:00Z">
              <w:tcPr>
                <w:tcW w:w="1134" w:type="dxa"/>
                <w:vAlign w:val="center"/>
              </w:tcPr>
            </w:tcPrChange>
          </w:tcPr>
          <w:p w14:paraId="707E7FD1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864" w:author="Yigit Cay" w:date="2019-12-09T13:23:00Z">
              <w:tcPr>
                <w:tcW w:w="2217" w:type="dxa"/>
                <w:vAlign w:val="center"/>
              </w:tcPr>
            </w:tcPrChange>
          </w:tcPr>
          <w:p w14:paraId="3FFA64C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23BBF254" w14:textId="77777777" w:rsidTr="0066696B">
        <w:trPr>
          <w:trHeight w:val="425"/>
          <w:trPrChange w:id="865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866" w:author="Yigit Cay" w:date="2019-12-09T13:23:00Z">
              <w:tcPr>
                <w:tcW w:w="428" w:type="dxa"/>
                <w:vAlign w:val="center"/>
              </w:tcPr>
            </w:tcPrChange>
          </w:tcPr>
          <w:p w14:paraId="779292AF" w14:textId="0490D410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47</w:t>
            </w:r>
          </w:p>
        </w:tc>
        <w:tc>
          <w:tcPr>
            <w:tcW w:w="2948" w:type="dxa"/>
            <w:shd w:val="clear" w:color="auto" w:fill="BDD6EE" w:themeFill="accent5" w:themeFillTint="66"/>
            <w:vAlign w:val="center"/>
            <w:tcPrChange w:id="867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4D122F52" w14:textId="6E0214B4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Functional test</w:t>
            </w:r>
            <w:r w:rsidR="005A347A">
              <w:rPr>
                <w:sz w:val="18"/>
                <w:szCs w:val="18"/>
              </w:rPr>
              <w:t xml:space="preserve"> #4C</w:t>
            </w:r>
          </w:p>
        </w:tc>
        <w:tc>
          <w:tcPr>
            <w:tcW w:w="655" w:type="dxa"/>
            <w:vAlign w:val="center"/>
            <w:tcPrChange w:id="868" w:author="Yigit Cay" w:date="2019-12-09T13:23:00Z">
              <w:tcPr>
                <w:tcW w:w="655" w:type="dxa"/>
                <w:vAlign w:val="center"/>
              </w:tcPr>
            </w:tcPrChange>
          </w:tcPr>
          <w:p w14:paraId="4DAE3E6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869" w:author="Yigit Cay" w:date="2019-12-09T13:23:00Z">
              <w:tcPr>
                <w:tcW w:w="1085" w:type="dxa"/>
                <w:vAlign w:val="center"/>
              </w:tcPr>
            </w:tcPrChange>
          </w:tcPr>
          <w:p w14:paraId="309D82B6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870" w:author="Yigit Cay" w:date="2019-12-09T13:23:00Z">
              <w:tcPr>
                <w:tcW w:w="630" w:type="dxa"/>
                <w:vAlign w:val="center"/>
              </w:tcPr>
            </w:tcPrChange>
          </w:tcPr>
          <w:p w14:paraId="25AC52EA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871" w:author="Yigit Cay" w:date="2019-12-09T13:23:00Z">
              <w:tcPr>
                <w:tcW w:w="1134" w:type="dxa"/>
                <w:vAlign w:val="center"/>
              </w:tcPr>
            </w:tcPrChange>
          </w:tcPr>
          <w:p w14:paraId="5EF5A9D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872" w:author="Yigit Cay" w:date="2019-12-09T13:23:00Z">
              <w:tcPr>
                <w:tcW w:w="2217" w:type="dxa"/>
                <w:vAlign w:val="center"/>
              </w:tcPr>
            </w:tcPrChange>
          </w:tcPr>
          <w:p w14:paraId="11812D8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2BF3B218" w14:textId="77777777" w:rsidTr="00093046">
        <w:trPr>
          <w:trHeight w:val="425"/>
          <w:trPrChange w:id="873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bottom w:val="single" w:sz="12" w:space="0" w:color="auto"/>
            </w:tcBorders>
            <w:vAlign w:val="center"/>
            <w:tcPrChange w:id="874" w:author="Yigit Cay" w:date="2019-12-09T13:23:00Z">
              <w:tcPr>
                <w:tcW w:w="428" w:type="dxa"/>
                <w:vAlign w:val="center"/>
              </w:tcPr>
            </w:tcPrChange>
          </w:tcPr>
          <w:p w14:paraId="077056F1" w14:textId="59C125DC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48</w:t>
            </w:r>
          </w:p>
        </w:tc>
        <w:tc>
          <w:tcPr>
            <w:tcW w:w="2948" w:type="dxa"/>
            <w:tcBorders>
              <w:bottom w:val="single" w:sz="12" w:space="0" w:color="auto"/>
            </w:tcBorders>
            <w:shd w:val="clear" w:color="auto" w:fill="BDD6EE" w:themeFill="accent5" w:themeFillTint="66"/>
            <w:vAlign w:val="center"/>
            <w:tcPrChange w:id="875" w:author="Yigit Cay" w:date="2019-12-09T13:23:00Z">
              <w:tcPr>
                <w:tcW w:w="2948" w:type="dxa"/>
                <w:shd w:val="clear" w:color="auto" w:fill="00B0F0"/>
                <w:vAlign w:val="center"/>
              </w:tcPr>
            </w:tcPrChange>
          </w:tcPr>
          <w:p w14:paraId="7BC41012" w14:textId="60E1392C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Finish Functional test</w:t>
            </w:r>
            <w:r w:rsidR="005A347A">
              <w:rPr>
                <w:sz w:val="18"/>
                <w:szCs w:val="18"/>
              </w:rPr>
              <w:t xml:space="preserve"> #4C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vAlign w:val="center"/>
            <w:tcPrChange w:id="876" w:author="Yigit Cay" w:date="2019-12-09T13:23:00Z">
              <w:tcPr>
                <w:tcW w:w="655" w:type="dxa"/>
                <w:vAlign w:val="center"/>
              </w:tcPr>
            </w:tcPrChange>
          </w:tcPr>
          <w:p w14:paraId="2BA98F68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bottom w:val="single" w:sz="12" w:space="0" w:color="auto"/>
            </w:tcBorders>
            <w:vAlign w:val="center"/>
            <w:tcPrChange w:id="877" w:author="Yigit Cay" w:date="2019-12-09T13:23:00Z">
              <w:tcPr>
                <w:tcW w:w="1085" w:type="dxa"/>
                <w:vAlign w:val="center"/>
              </w:tcPr>
            </w:tcPrChange>
          </w:tcPr>
          <w:p w14:paraId="22EF4ED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bottom w:val="single" w:sz="12" w:space="0" w:color="auto"/>
            </w:tcBorders>
            <w:vAlign w:val="center"/>
            <w:tcPrChange w:id="878" w:author="Yigit Cay" w:date="2019-12-09T13:23:00Z">
              <w:tcPr>
                <w:tcW w:w="630" w:type="dxa"/>
                <w:vAlign w:val="center"/>
              </w:tcPr>
            </w:tcPrChange>
          </w:tcPr>
          <w:p w14:paraId="51B0619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  <w:vAlign w:val="center"/>
            <w:tcPrChange w:id="879" w:author="Yigit Cay" w:date="2019-12-09T13:23:00Z">
              <w:tcPr>
                <w:tcW w:w="1134" w:type="dxa"/>
                <w:vAlign w:val="center"/>
              </w:tcPr>
            </w:tcPrChange>
          </w:tcPr>
          <w:p w14:paraId="769C2B9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bottom w:val="single" w:sz="12" w:space="0" w:color="auto"/>
            </w:tcBorders>
            <w:vAlign w:val="center"/>
            <w:tcPrChange w:id="880" w:author="Yigit Cay" w:date="2019-12-09T13:23:00Z">
              <w:tcPr>
                <w:tcW w:w="2217" w:type="dxa"/>
                <w:vAlign w:val="center"/>
              </w:tcPr>
            </w:tcPrChange>
          </w:tcPr>
          <w:p w14:paraId="6040AB2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3F886AC8" w14:textId="77777777" w:rsidTr="00093046">
        <w:trPr>
          <w:trHeight w:val="425"/>
          <w:trPrChange w:id="881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top w:val="single" w:sz="12" w:space="0" w:color="auto"/>
            </w:tcBorders>
            <w:vAlign w:val="center"/>
            <w:tcPrChange w:id="882" w:author="Yigit Cay" w:date="2019-12-09T13:23:00Z">
              <w:tcPr>
                <w:tcW w:w="428" w:type="dxa"/>
                <w:vAlign w:val="center"/>
              </w:tcPr>
            </w:tcPrChange>
          </w:tcPr>
          <w:p w14:paraId="3F367F4E" w14:textId="72F46E35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</w:t>
            </w:r>
          </w:p>
        </w:tc>
        <w:tc>
          <w:tcPr>
            <w:tcW w:w="2948" w:type="dxa"/>
            <w:tcBorders>
              <w:top w:val="single" w:sz="12" w:space="0" w:color="auto"/>
            </w:tcBorders>
            <w:shd w:val="clear" w:color="auto" w:fill="F7CAAC" w:themeFill="accent2" w:themeFillTint="66"/>
            <w:vAlign w:val="center"/>
            <w:tcPrChange w:id="883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28BEA216" w14:textId="3B5B2985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hot ramp</w:t>
            </w:r>
            <w:r w:rsidR="005A347A">
              <w:rPr>
                <w:sz w:val="18"/>
                <w:szCs w:val="18"/>
              </w:rPr>
              <w:t xml:space="preserve"> #4C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vAlign w:val="center"/>
            <w:tcPrChange w:id="884" w:author="Yigit Cay" w:date="2019-12-09T13:23:00Z">
              <w:tcPr>
                <w:tcW w:w="655" w:type="dxa"/>
                <w:vAlign w:val="center"/>
              </w:tcPr>
            </w:tcPrChange>
          </w:tcPr>
          <w:p w14:paraId="345CFC29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top w:val="single" w:sz="12" w:space="0" w:color="auto"/>
            </w:tcBorders>
            <w:vAlign w:val="center"/>
            <w:tcPrChange w:id="885" w:author="Yigit Cay" w:date="2019-12-09T13:23:00Z">
              <w:tcPr>
                <w:tcW w:w="1085" w:type="dxa"/>
                <w:vAlign w:val="center"/>
              </w:tcPr>
            </w:tcPrChange>
          </w:tcPr>
          <w:p w14:paraId="6E42866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top w:val="single" w:sz="12" w:space="0" w:color="auto"/>
            </w:tcBorders>
            <w:vAlign w:val="center"/>
            <w:tcPrChange w:id="886" w:author="Yigit Cay" w:date="2019-12-09T13:23:00Z">
              <w:tcPr>
                <w:tcW w:w="630" w:type="dxa"/>
                <w:vAlign w:val="center"/>
              </w:tcPr>
            </w:tcPrChange>
          </w:tcPr>
          <w:p w14:paraId="092A6779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  <w:tcPrChange w:id="887" w:author="Yigit Cay" w:date="2019-12-09T13:23:00Z">
              <w:tcPr>
                <w:tcW w:w="1134" w:type="dxa"/>
                <w:vAlign w:val="center"/>
              </w:tcPr>
            </w:tcPrChange>
          </w:tcPr>
          <w:p w14:paraId="3AD048D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top w:val="single" w:sz="12" w:space="0" w:color="auto"/>
            </w:tcBorders>
            <w:vAlign w:val="center"/>
            <w:tcPrChange w:id="888" w:author="Yigit Cay" w:date="2019-12-09T13:23:00Z">
              <w:tcPr>
                <w:tcW w:w="2217" w:type="dxa"/>
                <w:vAlign w:val="center"/>
              </w:tcPr>
            </w:tcPrChange>
          </w:tcPr>
          <w:p w14:paraId="6386A58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2337E965" w14:textId="77777777" w:rsidTr="0066696B">
        <w:trPr>
          <w:trHeight w:val="425"/>
          <w:trPrChange w:id="889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890" w:author="Yigit Cay" w:date="2019-12-09T13:23:00Z">
              <w:tcPr>
                <w:tcW w:w="428" w:type="dxa"/>
                <w:vAlign w:val="center"/>
              </w:tcPr>
            </w:tcPrChange>
          </w:tcPr>
          <w:p w14:paraId="27807736" w14:textId="56E2625A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50</w:t>
            </w:r>
          </w:p>
        </w:tc>
        <w:tc>
          <w:tcPr>
            <w:tcW w:w="2948" w:type="dxa"/>
            <w:shd w:val="clear" w:color="auto" w:fill="F7CAAC" w:themeFill="accent2" w:themeFillTint="66"/>
            <w:vAlign w:val="center"/>
            <w:tcPrChange w:id="891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066A0A5E" w14:textId="3354B9AB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Temp stabilization reached (hot)</w:t>
            </w:r>
            <w:r w:rsidR="005A347A">
              <w:rPr>
                <w:sz w:val="18"/>
                <w:szCs w:val="18"/>
              </w:rPr>
              <w:t xml:space="preserve"> #4C</w:t>
            </w:r>
          </w:p>
        </w:tc>
        <w:tc>
          <w:tcPr>
            <w:tcW w:w="655" w:type="dxa"/>
            <w:vAlign w:val="center"/>
            <w:tcPrChange w:id="892" w:author="Yigit Cay" w:date="2019-12-09T13:23:00Z">
              <w:tcPr>
                <w:tcW w:w="655" w:type="dxa"/>
                <w:vAlign w:val="center"/>
              </w:tcPr>
            </w:tcPrChange>
          </w:tcPr>
          <w:p w14:paraId="2D1C710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893" w:author="Yigit Cay" w:date="2019-12-09T13:23:00Z">
              <w:tcPr>
                <w:tcW w:w="1085" w:type="dxa"/>
                <w:vAlign w:val="center"/>
              </w:tcPr>
            </w:tcPrChange>
          </w:tcPr>
          <w:p w14:paraId="3728A17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894" w:author="Yigit Cay" w:date="2019-12-09T13:23:00Z">
              <w:tcPr>
                <w:tcW w:w="630" w:type="dxa"/>
                <w:vAlign w:val="center"/>
              </w:tcPr>
            </w:tcPrChange>
          </w:tcPr>
          <w:p w14:paraId="2CC7F5A1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895" w:author="Yigit Cay" w:date="2019-12-09T13:23:00Z">
              <w:tcPr>
                <w:tcW w:w="1134" w:type="dxa"/>
                <w:vAlign w:val="center"/>
              </w:tcPr>
            </w:tcPrChange>
          </w:tcPr>
          <w:p w14:paraId="0E26E45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896" w:author="Yigit Cay" w:date="2019-12-09T13:23:00Z">
              <w:tcPr>
                <w:tcW w:w="2217" w:type="dxa"/>
                <w:vAlign w:val="center"/>
              </w:tcPr>
            </w:tcPrChange>
          </w:tcPr>
          <w:p w14:paraId="05121EE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3FAFD4C7" w14:textId="77777777" w:rsidTr="0066696B">
        <w:trPr>
          <w:trHeight w:val="425"/>
          <w:trPrChange w:id="897" w:author="Yigit Cay" w:date="2019-12-09T13:23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898" w:author="Yigit Cay" w:date="2019-12-09T13:23:00Z">
              <w:tcPr>
                <w:tcW w:w="428" w:type="dxa"/>
                <w:vAlign w:val="center"/>
              </w:tcPr>
            </w:tcPrChange>
          </w:tcPr>
          <w:p w14:paraId="7515FFCF" w14:textId="53E03154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</w:t>
            </w:r>
          </w:p>
        </w:tc>
        <w:tc>
          <w:tcPr>
            <w:tcW w:w="2948" w:type="dxa"/>
            <w:shd w:val="clear" w:color="auto" w:fill="F7CAAC" w:themeFill="accent2" w:themeFillTint="66"/>
            <w:vAlign w:val="center"/>
            <w:tcPrChange w:id="899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68038CD3" w14:textId="5463B39B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Start Functional test</w:t>
            </w:r>
            <w:r w:rsidR="005A347A">
              <w:rPr>
                <w:sz w:val="18"/>
                <w:szCs w:val="18"/>
              </w:rPr>
              <w:t xml:space="preserve"> #4C</w:t>
            </w:r>
          </w:p>
        </w:tc>
        <w:tc>
          <w:tcPr>
            <w:tcW w:w="655" w:type="dxa"/>
            <w:vAlign w:val="center"/>
            <w:tcPrChange w:id="900" w:author="Yigit Cay" w:date="2019-12-09T13:23:00Z">
              <w:tcPr>
                <w:tcW w:w="655" w:type="dxa"/>
                <w:vAlign w:val="center"/>
              </w:tcPr>
            </w:tcPrChange>
          </w:tcPr>
          <w:p w14:paraId="6B3E78C1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901" w:author="Yigit Cay" w:date="2019-12-09T13:23:00Z">
              <w:tcPr>
                <w:tcW w:w="1085" w:type="dxa"/>
                <w:vAlign w:val="center"/>
              </w:tcPr>
            </w:tcPrChange>
          </w:tcPr>
          <w:p w14:paraId="56AB78DA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902" w:author="Yigit Cay" w:date="2019-12-09T13:23:00Z">
              <w:tcPr>
                <w:tcW w:w="630" w:type="dxa"/>
                <w:vAlign w:val="center"/>
              </w:tcPr>
            </w:tcPrChange>
          </w:tcPr>
          <w:p w14:paraId="0B481D0A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903" w:author="Yigit Cay" w:date="2019-12-09T13:23:00Z">
              <w:tcPr>
                <w:tcW w:w="1134" w:type="dxa"/>
                <w:vAlign w:val="center"/>
              </w:tcPr>
            </w:tcPrChange>
          </w:tcPr>
          <w:p w14:paraId="688EB3F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904" w:author="Yigit Cay" w:date="2019-12-09T13:23:00Z">
              <w:tcPr>
                <w:tcW w:w="2217" w:type="dxa"/>
                <w:vAlign w:val="center"/>
              </w:tcPr>
            </w:tcPrChange>
          </w:tcPr>
          <w:p w14:paraId="4599FDF1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78EF4FB8" w14:textId="77777777" w:rsidTr="00093046">
        <w:trPr>
          <w:trHeight w:val="425"/>
          <w:trPrChange w:id="905" w:author="Yigit Cay" w:date="2019-12-09T13:23:00Z">
            <w:trPr>
              <w:trHeight w:val="425"/>
            </w:trPr>
          </w:trPrChange>
        </w:trPr>
        <w:tc>
          <w:tcPr>
            <w:tcW w:w="428" w:type="dxa"/>
            <w:tcBorders>
              <w:bottom w:val="single" w:sz="12" w:space="0" w:color="auto"/>
            </w:tcBorders>
            <w:vAlign w:val="center"/>
            <w:tcPrChange w:id="906" w:author="Yigit Cay" w:date="2019-12-09T13:23:00Z">
              <w:tcPr>
                <w:tcW w:w="428" w:type="dxa"/>
                <w:vAlign w:val="center"/>
              </w:tcPr>
            </w:tcPrChange>
          </w:tcPr>
          <w:p w14:paraId="2DC68A8B" w14:textId="2B47D9E9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52</w:t>
            </w:r>
          </w:p>
        </w:tc>
        <w:tc>
          <w:tcPr>
            <w:tcW w:w="2948" w:type="dxa"/>
            <w:tcBorders>
              <w:bottom w:val="single" w:sz="12" w:space="0" w:color="auto"/>
            </w:tcBorders>
            <w:shd w:val="clear" w:color="auto" w:fill="F7CAAC" w:themeFill="accent2" w:themeFillTint="66"/>
            <w:vAlign w:val="center"/>
            <w:tcPrChange w:id="907" w:author="Yigit Cay" w:date="2019-12-09T13:23:00Z">
              <w:tcPr>
                <w:tcW w:w="2948" w:type="dxa"/>
                <w:shd w:val="clear" w:color="auto" w:fill="ED7D31" w:themeFill="accent2"/>
                <w:vAlign w:val="center"/>
              </w:tcPr>
            </w:tcPrChange>
          </w:tcPr>
          <w:p w14:paraId="34BDC805" w14:textId="0FEE1D06" w:rsidR="00A572F7" w:rsidRPr="009A44E2" w:rsidRDefault="00A572F7" w:rsidP="004A08DC">
            <w:pPr>
              <w:rPr>
                <w:sz w:val="18"/>
                <w:szCs w:val="18"/>
              </w:rPr>
            </w:pPr>
            <w:r w:rsidRPr="009A44E2">
              <w:rPr>
                <w:sz w:val="18"/>
                <w:szCs w:val="18"/>
              </w:rPr>
              <w:t>Finish Functional test</w:t>
            </w:r>
            <w:r w:rsidR="005A347A">
              <w:rPr>
                <w:sz w:val="18"/>
                <w:szCs w:val="18"/>
              </w:rPr>
              <w:t xml:space="preserve"> #4C</w:t>
            </w:r>
          </w:p>
        </w:tc>
        <w:tc>
          <w:tcPr>
            <w:tcW w:w="655" w:type="dxa"/>
            <w:tcBorders>
              <w:bottom w:val="single" w:sz="12" w:space="0" w:color="auto"/>
            </w:tcBorders>
            <w:vAlign w:val="center"/>
            <w:tcPrChange w:id="908" w:author="Yigit Cay" w:date="2019-12-09T13:23:00Z">
              <w:tcPr>
                <w:tcW w:w="655" w:type="dxa"/>
                <w:vAlign w:val="center"/>
              </w:tcPr>
            </w:tcPrChange>
          </w:tcPr>
          <w:p w14:paraId="6FAF334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bottom w:val="single" w:sz="12" w:space="0" w:color="auto"/>
            </w:tcBorders>
            <w:vAlign w:val="center"/>
            <w:tcPrChange w:id="909" w:author="Yigit Cay" w:date="2019-12-09T13:23:00Z">
              <w:tcPr>
                <w:tcW w:w="1085" w:type="dxa"/>
                <w:vAlign w:val="center"/>
              </w:tcPr>
            </w:tcPrChange>
          </w:tcPr>
          <w:p w14:paraId="2F4EB489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bottom w:val="single" w:sz="12" w:space="0" w:color="auto"/>
            </w:tcBorders>
            <w:vAlign w:val="center"/>
            <w:tcPrChange w:id="910" w:author="Yigit Cay" w:date="2019-12-09T13:23:00Z">
              <w:tcPr>
                <w:tcW w:w="630" w:type="dxa"/>
                <w:vAlign w:val="center"/>
              </w:tcPr>
            </w:tcPrChange>
          </w:tcPr>
          <w:p w14:paraId="7970B6E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  <w:vAlign w:val="center"/>
            <w:tcPrChange w:id="911" w:author="Yigit Cay" w:date="2019-12-09T13:23:00Z">
              <w:tcPr>
                <w:tcW w:w="1134" w:type="dxa"/>
                <w:vAlign w:val="center"/>
              </w:tcPr>
            </w:tcPrChange>
          </w:tcPr>
          <w:p w14:paraId="74265CB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bottom w:val="single" w:sz="12" w:space="0" w:color="auto"/>
            </w:tcBorders>
            <w:vAlign w:val="center"/>
            <w:tcPrChange w:id="912" w:author="Yigit Cay" w:date="2019-12-09T13:23:00Z">
              <w:tcPr>
                <w:tcW w:w="2217" w:type="dxa"/>
                <w:vAlign w:val="center"/>
              </w:tcPr>
            </w:tcPrChange>
          </w:tcPr>
          <w:p w14:paraId="7EBECDE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124E8A96" w14:textId="77777777" w:rsidTr="00093046">
        <w:trPr>
          <w:trHeight w:val="425"/>
          <w:trPrChange w:id="913" w:author="Yigit Cay" w:date="2019-12-09T13:22:00Z">
            <w:trPr>
              <w:trHeight w:val="425"/>
            </w:trPr>
          </w:trPrChange>
        </w:trPr>
        <w:tc>
          <w:tcPr>
            <w:tcW w:w="428" w:type="dxa"/>
            <w:tcBorders>
              <w:top w:val="single" w:sz="12" w:space="0" w:color="auto"/>
            </w:tcBorders>
            <w:vAlign w:val="center"/>
            <w:tcPrChange w:id="914" w:author="Yigit Cay" w:date="2019-12-09T13:22:00Z">
              <w:tcPr>
                <w:tcW w:w="428" w:type="dxa"/>
                <w:vAlign w:val="center"/>
              </w:tcPr>
            </w:tcPrChange>
          </w:tcPr>
          <w:p w14:paraId="08F7F92B" w14:textId="409736A3" w:rsidR="00A572F7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</w:t>
            </w:r>
          </w:p>
        </w:tc>
        <w:tc>
          <w:tcPr>
            <w:tcW w:w="2948" w:type="dxa"/>
            <w:tcBorders>
              <w:top w:val="single" w:sz="12" w:space="0" w:color="auto"/>
            </w:tcBorders>
            <w:shd w:val="clear" w:color="auto" w:fill="D6BCEA"/>
            <w:vAlign w:val="center"/>
            <w:tcPrChange w:id="915" w:author="Yigit Cay" w:date="2019-12-09T13:22:00Z">
              <w:tcPr>
                <w:tcW w:w="2948" w:type="dxa"/>
                <w:shd w:val="clear" w:color="auto" w:fill="7030A0"/>
                <w:vAlign w:val="center"/>
              </w:tcPr>
            </w:tcPrChange>
          </w:tcPr>
          <w:p w14:paraId="2C1E8D6F" w14:textId="50062864" w:rsidR="00A572F7" w:rsidRPr="0066696B" w:rsidRDefault="00A572F7" w:rsidP="004A08DC">
            <w:pPr>
              <w:rPr>
                <w:sz w:val="18"/>
                <w:szCs w:val="18"/>
                <w:rPrChange w:id="916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</w:pPr>
            <w:r w:rsidRPr="0066696B">
              <w:rPr>
                <w:sz w:val="18"/>
                <w:szCs w:val="18"/>
                <w:rPrChange w:id="917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  <w:t>Stop LN2 injection</w:t>
            </w:r>
          </w:p>
        </w:tc>
        <w:tc>
          <w:tcPr>
            <w:tcW w:w="655" w:type="dxa"/>
            <w:tcBorders>
              <w:top w:val="single" w:sz="12" w:space="0" w:color="auto"/>
            </w:tcBorders>
            <w:vAlign w:val="center"/>
            <w:tcPrChange w:id="918" w:author="Yigit Cay" w:date="2019-12-09T13:22:00Z">
              <w:tcPr>
                <w:tcW w:w="655" w:type="dxa"/>
                <w:vAlign w:val="center"/>
              </w:tcPr>
            </w:tcPrChange>
          </w:tcPr>
          <w:p w14:paraId="2B24B89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tcBorders>
              <w:top w:val="single" w:sz="12" w:space="0" w:color="auto"/>
            </w:tcBorders>
            <w:vAlign w:val="center"/>
            <w:tcPrChange w:id="919" w:author="Yigit Cay" w:date="2019-12-09T13:22:00Z">
              <w:tcPr>
                <w:tcW w:w="1085" w:type="dxa"/>
                <w:vAlign w:val="center"/>
              </w:tcPr>
            </w:tcPrChange>
          </w:tcPr>
          <w:p w14:paraId="3ACB17F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tcBorders>
              <w:top w:val="single" w:sz="12" w:space="0" w:color="auto"/>
            </w:tcBorders>
            <w:vAlign w:val="center"/>
            <w:tcPrChange w:id="920" w:author="Yigit Cay" w:date="2019-12-09T13:22:00Z">
              <w:tcPr>
                <w:tcW w:w="630" w:type="dxa"/>
                <w:vAlign w:val="center"/>
              </w:tcPr>
            </w:tcPrChange>
          </w:tcPr>
          <w:p w14:paraId="1C63D3D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  <w:tcPrChange w:id="921" w:author="Yigit Cay" w:date="2019-12-09T13:22:00Z">
              <w:tcPr>
                <w:tcW w:w="1134" w:type="dxa"/>
                <w:vAlign w:val="center"/>
              </w:tcPr>
            </w:tcPrChange>
          </w:tcPr>
          <w:p w14:paraId="3CC1FEC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tcBorders>
              <w:top w:val="single" w:sz="12" w:space="0" w:color="auto"/>
            </w:tcBorders>
            <w:vAlign w:val="center"/>
            <w:tcPrChange w:id="922" w:author="Yigit Cay" w:date="2019-12-09T13:22:00Z">
              <w:tcPr>
                <w:tcW w:w="2217" w:type="dxa"/>
                <w:vAlign w:val="center"/>
              </w:tcPr>
            </w:tcPrChange>
          </w:tcPr>
          <w:p w14:paraId="7956CEF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1CD821B8" w14:textId="77777777" w:rsidTr="0066696B">
        <w:trPr>
          <w:trHeight w:val="425"/>
          <w:trPrChange w:id="923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924" w:author="Yigit Cay" w:date="2019-12-09T13:22:00Z">
              <w:tcPr>
                <w:tcW w:w="428" w:type="dxa"/>
                <w:vAlign w:val="center"/>
              </w:tcPr>
            </w:tcPrChange>
          </w:tcPr>
          <w:p w14:paraId="7A25E089" w14:textId="24C38FDD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54</w:t>
            </w:r>
          </w:p>
        </w:tc>
        <w:tc>
          <w:tcPr>
            <w:tcW w:w="2948" w:type="dxa"/>
            <w:shd w:val="clear" w:color="auto" w:fill="D6BCEA"/>
            <w:vAlign w:val="center"/>
            <w:tcPrChange w:id="925" w:author="Yigit Cay" w:date="2019-12-09T13:22:00Z">
              <w:tcPr>
                <w:tcW w:w="2948" w:type="dxa"/>
                <w:shd w:val="clear" w:color="auto" w:fill="7030A0"/>
                <w:vAlign w:val="center"/>
              </w:tcPr>
            </w:tcPrChange>
          </w:tcPr>
          <w:p w14:paraId="1A23E8F3" w14:textId="590D74BD" w:rsidR="00A572F7" w:rsidRPr="0066696B" w:rsidRDefault="00A572F7" w:rsidP="004A08DC">
            <w:pPr>
              <w:rPr>
                <w:sz w:val="18"/>
                <w:szCs w:val="18"/>
                <w:rPrChange w:id="926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</w:pPr>
            <w:r w:rsidRPr="0066696B">
              <w:rPr>
                <w:sz w:val="18"/>
                <w:szCs w:val="18"/>
                <w:rPrChange w:id="927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  <w:t>Get to room temperature</w:t>
            </w:r>
          </w:p>
        </w:tc>
        <w:tc>
          <w:tcPr>
            <w:tcW w:w="655" w:type="dxa"/>
            <w:vAlign w:val="center"/>
            <w:tcPrChange w:id="928" w:author="Yigit Cay" w:date="2019-12-09T13:22:00Z">
              <w:tcPr>
                <w:tcW w:w="655" w:type="dxa"/>
                <w:vAlign w:val="center"/>
              </w:tcPr>
            </w:tcPrChange>
          </w:tcPr>
          <w:p w14:paraId="6EAC6B7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929" w:author="Yigit Cay" w:date="2019-12-09T13:22:00Z">
              <w:tcPr>
                <w:tcW w:w="1085" w:type="dxa"/>
                <w:vAlign w:val="center"/>
              </w:tcPr>
            </w:tcPrChange>
          </w:tcPr>
          <w:p w14:paraId="67A2E4F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930" w:author="Yigit Cay" w:date="2019-12-09T13:22:00Z">
              <w:tcPr>
                <w:tcW w:w="630" w:type="dxa"/>
                <w:vAlign w:val="center"/>
              </w:tcPr>
            </w:tcPrChange>
          </w:tcPr>
          <w:p w14:paraId="6F365E3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931" w:author="Yigit Cay" w:date="2019-12-09T13:22:00Z">
              <w:tcPr>
                <w:tcW w:w="1134" w:type="dxa"/>
                <w:vAlign w:val="center"/>
              </w:tcPr>
            </w:tcPrChange>
          </w:tcPr>
          <w:p w14:paraId="13CA8F86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932" w:author="Yigit Cay" w:date="2019-12-09T13:22:00Z">
              <w:tcPr>
                <w:tcW w:w="2217" w:type="dxa"/>
                <w:vAlign w:val="center"/>
              </w:tcPr>
            </w:tcPrChange>
          </w:tcPr>
          <w:p w14:paraId="5CF0CC3D" w14:textId="18C1EE04" w:rsidR="00A572F7" w:rsidRPr="00783402" w:rsidRDefault="00A572F7" w:rsidP="004A08DC">
            <w:pPr>
              <w:rPr>
                <w:sz w:val="18"/>
                <w:szCs w:val="18"/>
              </w:rPr>
            </w:pPr>
            <w:r w:rsidRPr="00AF2E9F">
              <w:rPr>
                <w:sz w:val="18"/>
                <w:szCs w:val="18"/>
              </w:rPr>
              <w:t>Turn on chamber heater to increase chamber temperature</w:t>
            </w:r>
          </w:p>
        </w:tc>
      </w:tr>
      <w:tr w:rsidR="00A572F7" w14:paraId="6A60BF0A" w14:textId="77777777" w:rsidTr="0066696B">
        <w:trPr>
          <w:trHeight w:val="425"/>
          <w:trPrChange w:id="933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934" w:author="Yigit Cay" w:date="2019-12-09T13:22:00Z">
              <w:tcPr>
                <w:tcW w:w="428" w:type="dxa"/>
                <w:vAlign w:val="center"/>
              </w:tcPr>
            </w:tcPrChange>
          </w:tcPr>
          <w:p w14:paraId="45DC3402" w14:textId="378E7787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55</w:t>
            </w:r>
          </w:p>
        </w:tc>
        <w:tc>
          <w:tcPr>
            <w:tcW w:w="2948" w:type="dxa"/>
            <w:shd w:val="clear" w:color="auto" w:fill="D6BCEA"/>
            <w:vAlign w:val="center"/>
            <w:tcPrChange w:id="935" w:author="Yigit Cay" w:date="2019-12-09T13:22:00Z">
              <w:tcPr>
                <w:tcW w:w="2948" w:type="dxa"/>
                <w:shd w:val="clear" w:color="auto" w:fill="7030A0"/>
                <w:vAlign w:val="center"/>
              </w:tcPr>
            </w:tcPrChange>
          </w:tcPr>
          <w:p w14:paraId="2BC3FA62" w14:textId="5908C09A" w:rsidR="00A572F7" w:rsidRPr="0066696B" w:rsidRDefault="00A572F7" w:rsidP="004A08DC">
            <w:pPr>
              <w:rPr>
                <w:sz w:val="18"/>
                <w:szCs w:val="18"/>
                <w:rPrChange w:id="936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</w:pPr>
            <w:r w:rsidRPr="0066696B">
              <w:rPr>
                <w:sz w:val="18"/>
                <w:szCs w:val="18"/>
                <w:rPrChange w:id="937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  <w:t>Room temperature reached</w:t>
            </w:r>
          </w:p>
        </w:tc>
        <w:tc>
          <w:tcPr>
            <w:tcW w:w="655" w:type="dxa"/>
            <w:vAlign w:val="center"/>
            <w:tcPrChange w:id="938" w:author="Yigit Cay" w:date="2019-12-09T13:22:00Z">
              <w:tcPr>
                <w:tcW w:w="655" w:type="dxa"/>
                <w:vAlign w:val="center"/>
              </w:tcPr>
            </w:tcPrChange>
          </w:tcPr>
          <w:p w14:paraId="18694A49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939" w:author="Yigit Cay" w:date="2019-12-09T13:22:00Z">
              <w:tcPr>
                <w:tcW w:w="1085" w:type="dxa"/>
                <w:vAlign w:val="center"/>
              </w:tcPr>
            </w:tcPrChange>
          </w:tcPr>
          <w:p w14:paraId="1A538D5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940" w:author="Yigit Cay" w:date="2019-12-09T13:22:00Z">
              <w:tcPr>
                <w:tcW w:w="630" w:type="dxa"/>
                <w:vAlign w:val="center"/>
              </w:tcPr>
            </w:tcPrChange>
          </w:tcPr>
          <w:p w14:paraId="12620CA3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941" w:author="Yigit Cay" w:date="2019-12-09T13:22:00Z">
              <w:tcPr>
                <w:tcW w:w="1134" w:type="dxa"/>
                <w:vAlign w:val="center"/>
              </w:tcPr>
            </w:tcPrChange>
          </w:tcPr>
          <w:p w14:paraId="568B8E5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942" w:author="Yigit Cay" w:date="2019-12-09T13:22:00Z">
              <w:tcPr>
                <w:tcW w:w="2217" w:type="dxa"/>
                <w:vAlign w:val="center"/>
              </w:tcPr>
            </w:tcPrChange>
          </w:tcPr>
          <w:p w14:paraId="42E1C57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16C9E15F" w14:textId="77777777" w:rsidTr="0066696B">
        <w:trPr>
          <w:trHeight w:val="425"/>
          <w:trPrChange w:id="943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944" w:author="Yigit Cay" w:date="2019-12-09T13:22:00Z">
              <w:tcPr>
                <w:tcW w:w="428" w:type="dxa"/>
                <w:vAlign w:val="center"/>
              </w:tcPr>
            </w:tcPrChange>
          </w:tcPr>
          <w:p w14:paraId="76A37FE1" w14:textId="75F5565B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56</w:t>
            </w:r>
          </w:p>
        </w:tc>
        <w:tc>
          <w:tcPr>
            <w:tcW w:w="2948" w:type="dxa"/>
            <w:shd w:val="clear" w:color="auto" w:fill="D6BCEA"/>
            <w:vAlign w:val="center"/>
            <w:tcPrChange w:id="945" w:author="Yigit Cay" w:date="2019-12-09T13:22:00Z">
              <w:tcPr>
                <w:tcW w:w="2948" w:type="dxa"/>
                <w:shd w:val="clear" w:color="auto" w:fill="7030A0"/>
                <w:vAlign w:val="center"/>
              </w:tcPr>
            </w:tcPrChange>
          </w:tcPr>
          <w:p w14:paraId="796DE2CE" w14:textId="34A882C0" w:rsidR="00A572F7" w:rsidRPr="0066696B" w:rsidRDefault="00A572F7" w:rsidP="004A08DC">
            <w:pPr>
              <w:rPr>
                <w:sz w:val="18"/>
                <w:szCs w:val="18"/>
                <w:rPrChange w:id="946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</w:pPr>
            <w:r w:rsidRPr="0066696B">
              <w:rPr>
                <w:sz w:val="18"/>
                <w:szCs w:val="18"/>
                <w:rPrChange w:id="947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  <w:t>Start Functional test</w:t>
            </w:r>
          </w:p>
        </w:tc>
        <w:tc>
          <w:tcPr>
            <w:tcW w:w="655" w:type="dxa"/>
            <w:vAlign w:val="center"/>
            <w:tcPrChange w:id="948" w:author="Yigit Cay" w:date="2019-12-09T13:22:00Z">
              <w:tcPr>
                <w:tcW w:w="655" w:type="dxa"/>
                <w:vAlign w:val="center"/>
              </w:tcPr>
            </w:tcPrChange>
          </w:tcPr>
          <w:p w14:paraId="07A2F3A6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949" w:author="Yigit Cay" w:date="2019-12-09T13:22:00Z">
              <w:tcPr>
                <w:tcW w:w="1085" w:type="dxa"/>
                <w:vAlign w:val="center"/>
              </w:tcPr>
            </w:tcPrChange>
          </w:tcPr>
          <w:p w14:paraId="1169CFB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950" w:author="Yigit Cay" w:date="2019-12-09T13:22:00Z">
              <w:tcPr>
                <w:tcW w:w="630" w:type="dxa"/>
                <w:vAlign w:val="center"/>
              </w:tcPr>
            </w:tcPrChange>
          </w:tcPr>
          <w:p w14:paraId="23518F78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951" w:author="Yigit Cay" w:date="2019-12-09T13:22:00Z">
              <w:tcPr>
                <w:tcW w:w="1134" w:type="dxa"/>
                <w:vAlign w:val="center"/>
              </w:tcPr>
            </w:tcPrChange>
          </w:tcPr>
          <w:p w14:paraId="0AF9C417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952" w:author="Yigit Cay" w:date="2019-12-09T13:22:00Z">
              <w:tcPr>
                <w:tcW w:w="2217" w:type="dxa"/>
                <w:vAlign w:val="center"/>
              </w:tcPr>
            </w:tcPrChange>
          </w:tcPr>
          <w:p w14:paraId="2AE4638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3DD92413" w14:textId="77777777" w:rsidTr="0066696B">
        <w:trPr>
          <w:trHeight w:val="425"/>
          <w:trPrChange w:id="953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954" w:author="Yigit Cay" w:date="2019-12-09T13:22:00Z">
              <w:tcPr>
                <w:tcW w:w="428" w:type="dxa"/>
                <w:vAlign w:val="center"/>
              </w:tcPr>
            </w:tcPrChange>
          </w:tcPr>
          <w:p w14:paraId="72EA0335" w14:textId="4E3D2E4C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57</w:t>
            </w:r>
          </w:p>
        </w:tc>
        <w:tc>
          <w:tcPr>
            <w:tcW w:w="2948" w:type="dxa"/>
            <w:shd w:val="clear" w:color="auto" w:fill="D6BCEA"/>
            <w:vAlign w:val="center"/>
            <w:tcPrChange w:id="955" w:author="Yigit Cay" w:date="2019-12-09T13:22:00Z">
              <w:tcPr>
                <w:tcW w:w="2948" w:type="dxa"/>
                <w:shd w:val="clear" w:color="auto" w:fill="7030A0"/>
                <w:vAlign w:val="center"/>
              </w:tcPr>
            </w:tcPrChange>
          </w:tcPr>
          <w:p w14:paraId="168A035D" w14:textId="6FC9037C" w:rsidR="00A572F7" w:rsidRPr="0066696B" w:rsidRDefault="00A572F7" w:rsidP="004A08DC">
            <w:pPr>
              <w:rPr>
                <w:sz w:val="18"/>
                <w:szCs w:val="18"/>
                <w:rPrChange w:id="956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</w:pPr>
            <w:r w:rsidRPr="0066696B">
              <w:rPr>
                <w:sz w:val="18"/>
                <w:szCs w:val="18"/>
                <w:rPrChange w:id="957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  <w:t>Finish functional test</w:t>
            </w:r>
          </w:p>
        </w:tc>
        <w:tc>
          <w:tcPr>
            <w:tcW w:w="655" w:type="dxa"/>
            <w:vAlign w:val="center"/>
            <w:tcPrChange w:id="958" w:author="Yigit Cay" w:date="2019-12-09T13:22:00Z">
              <w:tcPr>
                <w:tcW w:w="655" w:type="dxa"/>
                <w:vAlign w:val="center"/>
              </w:tcPr>
            </w:tcPrChange>
          </w:tcPr>
          <w:p w14:paraId="47AFCB0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959" w:author="Yigit Cay" w:date="2019-12-09T13:22:00Z">
              <w:tcPr>
                <w:tcW w:w="1085" w:type="dxa"/>
                <w:vAlign w:val="center"/>
              </w:tcPr>
            </w:tcPrChange>
          </w:tcPr>
          <w:p w14:paraId="3E0D510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960" w:author="Yigit Cay" w:date="2019-12-09T13:22:00Z">
              <w:tcPr>
                <w:tcW w:w="630" w:type="dxa"/>
                <w:vAlign w:val="center"/>
              </w:tcPr>
            </w:tcPrChange>
          </w:tcPr>
          <w:p w14:paraId="1FEAE9F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961" w:author="Yigit Cay" w:date="2019-12-09T13:22:00Z">
              <w:tcPr>
                <w:tcW w:w="1134" w:type="dxa"/>
                <w:vAlign w:val="center"/>
              </w:tcPr>
            </w:tcPrChange>
          </w:tcPr>
          <w:p w14:paraId="121F645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962" w:author="Yigit Cay" w:date="2019-12-09T13:22:00Z">
              <w:tcPr>
                <w:tcW w:w="2217" w:type="dxa"/>
                <w:vAlign w:val="center"/>
              </w:tcPr>
            </w:tcPrChange>
          </w:tcPr>
          <w:p w14:paraId="5958C70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1DC5707F" w14:textId="77777777" w:rsidTr="0066696B">
        <w:trPr>
          <w:trHeight w:val="425"/>
          <w:trPrChange w:id="963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964" w:author="Yigit Cay" w:date="2019-12-09T13:22:00Z">
              <w:tcPr>
                <w:tcW w:w="428" w:type="dxa"/>
                <w:vAlign w:val="center"/>
              </w:tcPr>
            </w:tcPrChange>
          </w:tcPr>
          <w:p w14:paraId="7473AD92" w14:textId="75C0028B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58</w:t>
            </w:r>
          </w:p>
        </w:tc>
        <w:tc>
          <w:tcPr>
            <w:tcW w:w="2948" w:type="dxa"/>
            <w:shd w:val="clear" w:color="auto" w:fill="D6BCEA"/>
            <w:vAlign w:val="center"/>
            <w:tcPrChange w:id="965" w:author="Yigit Cay" w:date="2019-12-09T13:22:00Z">
              <w:tcPr>
                <w:tcW w:w="2948" w:type="dxa"/>
                <w:shd w:val="clear" w:color="auto" w:fill="7030A0"/>
                <w:vAlign w:val="center"/>
              </w:tcPr>
            </w:tcPrChange>
          </w:tcPr>
          <w:p w14:paraId="14D6C329" w14:textId="5B6D5E25" w:rsidR="00A572F7" w:rsidRPr="0066696B" w:rsidRDefault="00A572F7" w:rsidP="004A08DC">
            <w:pPr>
              <w:rPr>
                <w:sz w:val="18"/>
                <w:szCs w:val="18"/>
                <w:rPrChange w:id="966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</w:pPr>
            <w:r w:rsidRPr="0066696B">
              <w:rPr>
                <w:sz w:val="18"/>
                <w:szCs w:val="18"/>
                <w:rPrChange w:id="967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  <w:t>De-vacuuming and recovery</w:t>
            </w:r>
          </w:p>
        </w:tc>
        <w:tc>
          <w:tcPr>
            <w:tcW w:w="655" w:type="dxa"/>
            <w:vAlign w:val="center"/>
            <w:tcPrChange w:id="968" w:author="Yigit Cay" w:date="2019-12-09T13:22:00Z">
              <w:tcPr>
                <w:tcW w:w="655" w:type="dxa"/>
                <w:vAlign w:val="center"/>
              </w:tcPr>
            </w:tcPrChange>
          </w:tcPr>
          <w:p w14:paraId="0E09BEF5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969" w:author="Yigit Cay" w:date="2019-12-09T13:22:00Z">
              <w:tcPr>
                <w:tcW w:w="1085" w:type="dxa"/>
                <w:vAlign w:val="center"/>
              </w:tcPr>
            </w:tcPrChange>
          </w:tcPr>
          <w:p w14:paraId="26EF8649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970" w:author="Yigit Cay" w:date="2019-12-09T13:22:00Z">
              <w:tcPr>
                <w:tcW w:w="630" w:type="dxa"/>
                <w:vAlign w:val="center"/>
              </w:tcPr>
            </w:tcPrChange>
          </w:tcPr>
          <w:p w14:paraId="4DFF6AB9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971" w:author="Yigit Cay" w:date="2019-12-09T13:22:00Z">
              <w:tcPr>
                <w:tcW w:w="1134" w:type="dxa"/>
                <w:vAlign w:val="center"/>
              </w:tcPr>
            </w:tcPrChange>
          </w:tcPr>
          <w:p w14:paraId="5AAE0AA1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972" w:author="Yigit Cay" w:date="2019-12-09T13:22:00Z">
              <w:tcPr>
                <w:tcW w:w="2217" w:type="dxa"/>
                <w:vAlign w:val="center"/>
              </w:tcPr>
            </w:tcPrChange>
          </w:tcPr>
          <w:p w14:paraId="61DAB101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423D0647" w14:textId="77777777" w:rsidTr="0066696B">
        <w:trPr>
          <w:trHeight w:val="425"/>
          <w:trPrChange w:id="973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974" w:author="Yigit Cay" w:date="2019-12-09T13:22:00Z">
              <w:tcPr>
                <w:tcW w:w="428" w:type="dxa"/>
                <w:vAlign w:val="center"/>
              </w:tcPr>
            </w:tcPrChange>
          </w:tcPr>
          <w:p w14:paraId="1642FCE8" w14:textId="2D67AEBF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59</w:t>
            </w:r>
          </w:p>
        </w:tc>
        <w:tc>
          <w:tcPr>
            <w:tcW w:w="2948" w:type="dxa"/>
            <w:shd w:val="clear" w:color="auto" w:fill="D6BCEA"/>
            <w:vAlign w:val="center"/>
            <w:tcPrChange w:id="975" w:author="Yigit Cay" w:date="2019-12-09T13:22:00Z">
              <w:tcPr>
                <w:tcW w:w="2948" w:type="dxa"/>
                <w:shd w:val="clear" w:color="auto" w:fill="7030A0"/>
                <w:vAlign w:val="center"/>
              </w:tcPr>
            </w:tcPrChange>
          </w:tcPr>
          <w:p w14:paraId="22ED1AFD" w14:textId="75228A58" w:rsidR="00A572F7" w:rsidRPr="0066696B" w:rsidRDefault="00A572F7" w:rsidP="004A08DC">
            <w:pPr>
              <w:rPr>
                <w:sz w:val="18"/>
                <w:szCs w:val="18"/>
                <w:rPrChange w:id="976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</w:pPr>
            <w:r w:rsidRPr="0066696B">
              <w:rPr>
                <w:sz w:val="18"/>
                <w:szCs w:val="18"/>
                <w:rPrChange w:id="977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  <w:t>Do fit check with satellite</w:t>
            </w:r>
          </w:p>
        </w:tc>
        <w:tc>
          <w:tcPr>
            <w:tcW w:w="655" w:type="dxa"/>
            <w:vAlign w:val="center"/>
            <w:tcPrChange w:id="978" w:author="Yigit Cay" w:date="2019-12-09T13:22:00Z">
              <w:tcPr>
                <w:tcW w:w="655" w:type="dxa"/>
                <w:vAlign w:val="center"/>
              </w:tcPr>
            </w:tcPrChange>
          </w:tcPr>
          <w:p w14:paraId="7D31130E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979" w:author="Yigit Cay" w:date="2019-12-09T13:22:00Z">
              <w:tcPr>
                <w:tcW w:w="1085" w:type="dxa"/>
                <w:vAlign w:val="center"/>
              </w:tcPr>
            </w:tcPrChange>
          </w:tcPr>
          <w:p w14:paraId="5EB4F44C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980" w:author="Yigit Cay" w:date="2019-12-09T13:22:00Z">
              <w:tcPr>
                <w:tcW w:w="630" w:type="dxa"/>
                <w:vAlign w:val="center"/>
              </w:tcPr>
            </w:tcPrChange>
          </w:tcPr>
          <w:p w14:paraId="5F0CFD52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981" w:author="Yigit Cay" w:date="2019-12-09T13:22:00Z">
              <w:tcPr>
                <w:tcW w:w="1134" w:type="dxa"/>
                <w:vAlign w:val="center"/>
              </w:tcPr>
            </w:tcPrChange>
          </w:tcPr>
          <w:p w14:paraId="105F1A58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982" w:author="Yigit Cay" w:date="2019-12-09T13:22:00Z">
              <w:tcPr>
                <w:tcW w:w="2217" w:type="dxa"/>
                <w:vAlign w:val="center"/>
              </w:tcPr>
            </w:tcPrChange>
          </w:tcPr>
          <w:p w14:paraId="2B82567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  <w:tr w:rsidR="00A572F7" w14:paraId="1A28FC7C" w14:textId="77777777" w:rsidTr="0066696B">
        <w:trPr>
          <w:trHeight w:val="425"/>
          <w:trPrChange w:id="983" w:author="Yigit Cay" w:date="2019-12-09T13:22:00Z">
            <w:trPr>
              <w:trHeight w:val="425"/>
            </w:trPr>
          </w:trPrChange>
        </w:trPr>
        <w:tc>
          <w:tcPr>
            <w:tcW w:w="428" w:type="dxa"/>
            <w:vAlign w:val="center"/>
            <w:tcPrChange w:id="984" w:author="Yigit Cay" w:date="2019-12-09T13:22:00Z">
              <w:tcPr>
                <w:tcW w:w="428" w:type="dxa"/>
                <w:vAlign w:val="center"/>
              </w:tcPr>
            </w:tcPrChange>
          </w:tcPr>
          <w:p w14:paraId="6F89C35D" w14:textId="3EC2BF41" w:rsidR="00A572F7" w:rsidRPr="00783402" w:rsidRDefault="00A572F7" w:rsidP="004A08D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60</w:t>
            </w:r>
          </w:p>
        </w:tc>
        <w:tc>
          <w:tcPr>
            <w:tcW w:w="2948" w:type="dxa"/>
            <w:shd w:val="clear" w:color="auto" w:fill="D6BCEA"/>
            <w:vAlign w:val="center"/>
            <w:tcPrChange w:id="985" w:author="Yigit Cay" w:date="2019-12-09T13:22:00Z">
              <w:tcPr>
                <w:tcW w:w="2948" w:type="dxa"/>
                <w:shd w:val="clear" w:color="auto" w:fill="7030A0"/>
                <w:vAlign w:val="center"/>
              </w:tcPr>
            </w:tcPrChange>
          </w:tcPr>
          <w:p w14:paraId="1318AD97" w14:textId="19DEE2DE" w:rsidR="00A572F7" w:rsidRPr="0066696B" w:rsidRDefault="00A572F7" w:rsidP="004A08DC">
            <w:pPr>
              <w:rPr>
                <w:sz w:val="18"/>
                <w:szCs w:val="18"/>
                <w:rPrChange w:id="986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</w:pPr>
            <w:r w:rsidRPr="0066696B">
              <w:rPr>
                <w:sz w:val="18"/>
                <w:szCs w:val="18"/>
                <w:rPrChange w:id="987" w:author="Yigit Cay" w:date="2019-12-09T13:21:00Z">
                  <w:rPr>
                    <w:color w:val="FFFFFF" w:themeColor="background1"/>
                    <w:sz w:val="18"/>
                    <w:szCs w:val="18"/>
                  </w:rPr>
                </w:rPrChange>
              </w:rPr>
              <w:t>Remove TCs</w:t>
            </w:r>
          </w:p>
        </w:tc>
        <w:tc>
          <w:tcPr>
            <w:tcW w:w="655" w:type="dxa"/>
            <w:vAlign w:val="center"/>
            <w:tcPrChange w:id="988" w:author="Yigit Cay" w:date="2019-12-09T13:22:00Z">
              <w:tcPr>
                <w:tcW w:w="655" w:type="dxa"/>
                <w:vAlign w:val="center"/>
              </w:tcPr>
            </w:tcPrChange>
          </w:tcPr>
          <w:p w14:paraId="34C8356D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085" w:type="dxa"/>
            <w:vAlign w:val="center"/>
            <w:tcPrChange w:id="989" w:author="Yigit Cay" w:date="2019-12-09T13:22:00Z">
              <w:tcPr>
                <w:tcW w:w="1085" w:type="dxa"/>
                <w:vAlign w:val="center"/>
              </w:tcPr>
            </w:tcPrChange>
          </w:tcPr>
          <w:p w14:paraId="7FB65994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630" w:type="dxa"/>
            <w:vAlign w:val="center"/>
            <w:tcPrChange w:id="990" w:author="Yigit Cay" w:date="2019-12-09T13:22:00Z">
              <w:tcPr>
                <w:tcW w:w="630" w:type="dxa"/>
                <w:vAlign w:val="center"/>
              </w:tcPr>
            </w:tcPrChange>
          </w:tcPr>
          <w:p w14:paraId="119791CF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  <w:vAlign w:val="center"/>
            <w:tcPrChange w:id="991" w:author="Yigit Cay" w:date="2019-12-09T13:22:00Z">
              <w:tcPr>
                <w:tcW w:w="1134" w:type="dxa"/>
                <w:vAlign w:val="center"/>
              </w:tcPr>
            </w:tcPrChange>
          </w:tcPr>
          <w:p w14:paraId="7EC15C3B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  <w:tc>
          <w:tcPr>
            <w:tcW w:w="2217" w:type="dxa"/>
            <w:vAlign w:val="center"/>
            <w:tcPrChange w:id="992" w:author="Yigit Cay" w:date="2019-12-09T13:22:00Z">
              <w:tcPr>
                <w:tcW w:w="2217" w:type="dxa"/>
                <w:vAlign w:val="center"/>
              </w:tcPr>
            </w:tcPrChange>
          </w:tcPr>
          <w:p w14:paraId="5AFC3FD0" w14:textId="77777777" w:rsidR="00A572F7" w:rsidRPr="00783402" w:rsidRDefault="00A572F7" w:rsidP="004A08DC">
            <w:pPr>
              <w:rPr>
                <w:sz w:val="18"/>
                <w:szCs w:val="18"/>
              </w:rPr>
            </w:pPr>
          </w:p>
        </w:tc>
      </w:tr>
    </w:tbl>
    <w:p w14:paraId="749A52FB" w14:textId="77777777" w:rsidR="00783402" w:rsidRDefault="00783402" w:rsidP="003536BF">
      <w:pPr>
        <w:jc w:val="both"/>
      </w:pPr>
    </w:p>
    <w:p w14:paraId="5185E611" w14:textId="2A24E0C6" w:rsidR="00E840A4" w:rsidRDefault="00E840A4" w:rsidP="003536BF">
      <w:pPr>
        <w:pStyle w:val="Heading1"/>
        <w:numPr>
          <w:ilvl w:val="0"/>
          <w:numId w:val="4"/>
        </w:numPr>
        <w:jc w:val="both"/>
      </w:pPr>
      <w:bookmarkStart w:id="993" w:name="_Toc26640294"/>
      <w:r>
        <w:t>Test Output</w:t>
      </w:r>
      <w:bookmarkEnd w:id="993"/>
    </w:p>
    <w:p w14:paraId="3D8979F9" w14:textId="42F4A2F6" w:rsidR="00E840A4" w:rsidRDefault="00784AD2" w:rsidP="003536BF">
      <w:pPr>
        <w:pStyle w:val="Heading2"/>
        <w:numPr>
          <w:ilvl w:val="1"/>
          <w:numId w:val="4"/>
        </w:numPr>
        <w:jc w:val="both"/>
      </w:pPr>
      <w:bookmarkStart w:id="994" w:name="_Toc26640295"/>
      <w:r>
        <w:t>Data analysis strategy</w:t>
      </w:r>
      <w:bookmarkEnd w:id="994"/>
    </w:p>
    <w:commentRangeStart w:id="995"/>
    <w:p w14:paraId="3E1C9447" w14:textId="08FE8656" w:rsidR="00784AD2" w:rsidRDefault="00AF2E9F" w:rsidP="003536BF">
      <w:pPr>
        <w:jc w:val="both"/>
      </w:pPr>
      <w:r>
        <w:fldChar w:fldCharType="begin"/>
      </w:r>
      <w:r>
        <w:instrText xml:space="preserve"> REF _Ref25599873 \h </w:instrText>
      </w:r>
      <w:r>
        <w:fldChar w:fldCharType="separate"/>
      </w:r>
      <w:r w:rsidR="00B36868">
        <w:t xml:space="preserve">Table </w:t>
      </w:r>
      <w:r w:rsidR="00B36868">
        <w:rPr>
          <w:noProof/>
        </w:rPr>
        <w:t>10</w:t>
      </w:r>
      <w:r>
        <w:fldChar w:fldCharType="end"/>
      </w:r>
      <w:r>
        <w:t xml:space="preserve"> </w:t>
      </w:r>
      <w:commentRangeEnd w:id="995"/>
      <w:r w:rsidR="006804FE">
        <w:rPr>
          <w:rStyle w:val="CommentReference"/>
        </w:rPr>
        <w:commentReference w:id="995"/>
      </w:r>
      <w:r>
        <w:t>below</w:t>
      </w:r>
      <w:r w:rsidR="00AC32CD">
        <w:t xml:space="preserve"> show the operating temperature range for the satellite. The temperature of each component during the test should be inside of operating temperature range.</w:t>
      </w:r>
    </w:p>
    <w:p w14:paraId="4676FE61" w14:textId="00BD721C" w:rsidR="00AF2E9F" w:rsidRDefault="00AF2E9F" w:rsidP="00AF2E9F">
      <w:pPr>
        <w:pStyle w:val="Caption"/>
        <w:jc w:val="center"/>
      </w:pPr>
      <w:bookmarkStart w:id="996" w:name="_Ref25599873"/>
      <w:r>
        <w:t xml:space="preserve">Table </w:t>
      </w:r>
      <w:ins w:id="997" w:author="Yigit Cay" w:date="2019-12-09T13:11:00Z">
        <w:r w:rsidR="00EB7642">
          <w:fldChar w:fldCharType="begin"/>
        </w:r>
        <w:r w:rsidR="00EB7642">
          <w:instrText xml:space="preserve"> STYLEREF 1 \s </w:instrText>
        </w:r>
      </w:ins>
      <w:r w:rsidR="00EB7642">
        <w:fldChar w:fldCharType="separate"/>
      </w:r>
      <w:r w:rsidR="00EB7642">
        <w:rPr>
          <w:noProof/>
        </w:rPr>
        <w:t>9</w:t>
      </w:r>
      <w:ins w:id="998" w:author="Yigit Cay" w:date="2019-12-09T13:11:00Z">
        <w:r w:rsidR="00EB7642">
          <w:fldChar w:fldCharType="end"/>
        </w:r>
        <w:r w:rsidR="00EB7642">
          <w:t>.</w:t>
        </w:r>
        <w:r w:rsidR="00EB7642">
          <w:fldChar w:fldCharType="begin"/>
        </w:r>
        <w:r w:rsidR="00EB7642">
          <w:instrText xml:space="preserve"> SEQ Table \* ARABIC \s 1 </w:instrText>
        </w:r>
      </w:ins>
      <w:r w:rsidR="00EB7642">
        <w:fldChar w:fldCharType="separate"/>
      </w:r>
      <w:ins w:id="999" w:author="Yigit Cay" w:date="2019-12-09T13:11:00Z">
        <w:r w:rsidR="00EB7642">
          <w:rPr>
            <w:noProof/>
          </w:rPr>
          <w:t>1</w:t>
        </w:r>
        <w:r w:rsidR="00EB7642">
          <w:fldChar w:fldCharType="end"/>
        </w:r>
      </w:ins>
      <w:del w:id="1000" w:author="Yigit Cay" w:date="2019-12-09T13:11:00Z">
        <w:r w:rsidR="006A7531" w:rsidDel="00EB7642">
          <w:fldChar w:fldCharType="begin"/>
        </w:r>
        <w:r w:rsidR="006A7531" w:rsidDel="00EB7642">
          <w:delInstrText xml:space="preserve"> SEQ Table \* ARABIC </w:delInstrText>
        </w:r>
        <w:r w:rsidR="006A7531" w:rsidDel="00EB7642">
          <w:fldChar w:fldCharType="separate"/>
        </w:r>
        <w:r w:rsidR="00B36868" w:rsidDel="00EB7642">
          <w:rPr>
            <w:noProof/>
          </w:rPr>
          <w:delText>10</w:delText>
        </w:r>
        <w:r w:rsidR="006A7531" w:rsidDel="00EB7642">
          <w:rPr>
            <w:noProof/>
          </w:rPr>
          <w:fldChar w:fldCharType="end"/>
        </w:r>
      </w:del>
      <w:bookmarkEnd w:id="996"/>
      <w:r>
        <w:t xml:space="preserve"> Components operating temperature range</w:t>
      </w:r>
    </w:p>
    <w:tbl>
      <w:tblPr>
        <w:tblStyle w:val="TableGrid"/>
        <w:tblW w:w="0" w:type="auto"/>
        <w:tblLook w:val="04A0" w:firstRow="1" w:lastRow="0" w:firstColumn="1" w:lastColumn="0" w:noHBand="0" w:noVBand="1"/>
        <w:tblPrChange w:id="1001" w:author="Yigit Cay" w:date="2019-12-09T13:35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2405"/>
        <w:gridCol w:w="1701"/>
        <w:gridCol w:w="1701"/>
        <w:gridCol w:w="1559"/>
        <w:gridCol w:w="1650"/>
        <w:tblGridChange w:id="1002">
          <w:tblGrid>
            <w:gridCol w:w="2405"/>
            <w:gridCol w:w="1701"/>
            <w:gridCol w:w="1701"/>
            <w:gridCol w:w="1559"/>
            <w:gridCol w:w="1650"/>
          </w:tblGrid>
        </w:tblGridChange>
      </w:tblGrid>
      <w:tr w:rsidR="00AC32CD" w14:paraId="66730C66" w14:textId="77777777" w:rsidTr="007F3E44">
        <w:tc>
          <w:tcPr>
            <w:tcW w:w="2405" w:type="dxa"/>
            <w:vMerge w:val="restart"/>
            <w:shd w:val="clear" w:color="auto" w:fill="F2F2F2" w:themeFill="background1" w:themeFillShade="F2"/>
            <w:vAlign w:val="center"/>
            <w:tcPrChange w:id="1003" w:author="Yigit Cay" w:date="2019-12-09T13:35:00Z">
              <w:tcPr>
                <w:tcW w:w="2405" w:type="dxa"/>
                <w:vMerge w:val="restart"/>
                <w:shd w:val="clear" w:color="auto" w:fill="92D050"/>
                <w:vAlign w:val="center"/>
              </w:tcPr>
            </w:tcPrChange>
          </w:tcPr>
          <w:p w14:paraId="4F50C1A2" w14:textId="6882C0D6" w:rsidR="00AC32CD" w:rsidRDefault="00AC32CD" w:rsidP="00AC32CD">
            <w:pPr>
              <w:jc w:val="center"/>
            </w:pPr>
            <w:r>
              <w:t>Component</w:t>
            </w:r>
          </w:p>
        </w:tc>
        <w:tc>
          <w:tcPr>
            <w:tcW w:w="3402" w:type="dxa"/>
            <w:gridSpan w:val="2"/>
            <w:shd w:val="clear" w:color="auto" w:fill="F2F2F2" w:themeFill="background1" w:themeFillShade="F2"/>
            <w:vAlign w:val="center"/>
            <w:tcPrChange w:id="1004" w:author="Yigit Cay" w:date="2019-12-09T13:35:00Z">
              <w:tcPr>
                <w:tcW w:w="3402" w:type="dxa"/>
                <w:gridSpan w:val="2"/>
                <w:shd w:val="clear" w:color="auto" w:fill="92D050"/>
                <w:vAlign w:val="center"/>
              </w:tcPr>
            </w:tcPrChange>
          </w:tcPr>
          <w:p w14:paraId="5FAFD0CE" w14:textId="05FB3ACA" w:rsidR="00AC32CD" w:rsidRDefault="00AC32CD" w:rsidP="00AC32CD">
            <w:pPr>
              <w:jc w:val="center"/>
            </w:pPr>
            <w:r>
              <w:t>Operating Temperature Range (</w:t>
            </w:r>
            <w:r>
              <w:rPr>
                <w:lang w:val="es-PY"/>
              </w:rPr>
              <w:t>°C</w:t>
            </w:r>
            <w:r>
              <w:t>)</w:t>
            </w:r>
          </w:p>
        </w:tc>
        <w:tc>
          <w:tcPr>
            <w:tcW w:w="3209" w:type="dxa"/>
            <w:gridSpan w:val="2"/>
            <w:shd w:val="clear" w:color="auto" w:fill="F2F2F2" w:themeFill="background1" w:themeFillShade="F2"/>
            <w:vAlign w:val="center"/>
            <w:tcPrChange w:id="1005" w:author="Yigit Cay" w:date="2019-12-09T13:35:00Z">
              <w:tcPr>
                <w:tcW w:w="3209" w:type="dxa"/>
                <w:gridSpan w:val="2"/>
                <w:shd w:val="clear" w:color="auto" w:fill="92D050"/>
                <w:vAlign w:val="center"/>
              </w:tcPr>
            </w:tcPrChange>
          </w:tcPr>
          <w:p w14:paraId="182BE168" w14:textId="683C3B07" w:rsidR="00AC32CD" w:rsidRDefault="00AC32CD" w:rsidP="00AC32CD">
            <w:pPr>
              <w:jc w:val="center"/>
            </w:pPr>
            <w:r>
              <w:t>Recorded Temperature Range during Test (°C)</w:t>
            </w:r>
          </w:p>
        </w:tc>
      </w:tr>
      <w:tr w:rsidR="00AC32CD" w14:paraId="43A0BC24" w14:textId="77777777" w:rsidTr="007F3E44">
        <w:tc>
          <w:tcPr>
            <w:tcW w:w="2405" w:type="dxa"/>
            <w:vMerge/>
            <w:shd w:val="clear" w:color="auto" w:fill="92D050"/>
            <w:vAlign w:val="center"/>
            <w:tcPrChange w:id="1006" w:author="Yigit Cay" w:date="2019-12-09T13:35:00Z">
              <w:tcPr>
                <w:tcW w:w="2405" w:type="dxa"/>
                <w:vMerge/>
                <w:shd w:val="clear" w:color="auto" w:fill="92D050"/>
                <w:vAlign w:val="center"/>
              </w:tcPr>
            </w:tcPrChange>
          </w:tcPr>
          <w:p w14:paraId="66AF990B" w14:textId="77777777" w:rsidR="00AC32CD" w:rsidRDefault="00AC32CD" w:rsidP="00AC32CD">
            <w:pPr>
              <w:jc w:val="center"/>
            </w:pPr>
          </w:p>
        </w:tc>
        <w:tc>
          <w:tcPr>
            <w:tcW w:w="1701" w:type="dxa"/>
            <w:shd w:val="clear" w:color="auto" w:fill="BDD6EE" w:themeFill="accent5" w:themeFillTint="66"/>
            <w:vAlign w:val="center"/>
            <w:tcPrChange w:id="1007" w:author="Yigit Cay" w:date="2019-12-09T13:35:00Z">
              <w:tcPr>
                <w:tcW w:w="1701" w:type="dxa"/>
                <w:shd w:val="clear" w:color="auto" w:fill="00B0F0"/>
                <w:vAlign w:val="center"/>
              </w:tcPr>
            </w:tcPrChange>
          </w:tcPr>
          <w:p w14:paraId="798F1BBA" w14:textId="4666CBE9" w:rsidR="00AC32CD" w:rsidRDefault="00AC32CD" w:rsidP="00AC32CD">
            <w:pPr>
              <w:jc w:val="center"/>
            </w:pPr>
            <w:r>
              <w:t>Lowest</w:t>
            </w:r>
          </w:p>
        </w:tc>
        <w:tc>
          <w:tcPr>
            <w:tcW w:w="1701" w:type="dxa"/>
            <w:shd w:val="clear" w:color="auto" w:fill="F7CAAC" w:themeFill="accent2" w:themeFillTint="66"/>
            <w:vAlign w:val="center"/>
            <w:tcPrChange w:id="1008" w:author="Yigit Cay" w:date="2019-12-09T13:35:00Z">
              <w:tcPr>
                <w:tcW w:w="1701" w:type="dxa"/>
                <w:shd w:val="clear" w:color="auto" w:fill="ED7D31" w:themeFill="accent2"/>
                <w:vAlign w:val="center"/>
              </w:tcPr>
            </w:tcPrChange>
          </w:tcPr>
          <w:p w14:paraId="02279B85" w14:textId="74AA377E" w:rsidR="00AC32CD" w:rsidRDefault="00AC32CD" w:rsidP="00AC32CD">
            <w:pPr>
              <w:jc w:val="center"/>
            </w:pPr>
            <w:r>
              <w:t>Highest</w:t>
            </w:r>
          </w:p>
        </w:tc>
        <w:tc>
          <w:tcPr>
            <w:tcW w:w="1559" w:type="dxa"/>
            <w:shd w:val="clear" w:color="auto" w:fill="BDD6EE" w:themeFill="accent5" w:themeFillTint="66"/>
            <w:vAlign w:val="center"/>
            <w:tcPrChange w:id="1009" w:author="Yigit Cay" w:date="2019-12-09T13:35:00Z">
              <w:tcPr>
                <w:tcW w:w="1559" w:type="dxa"/>
                <w:shd w:val="clear" w:color="auto" w:fill="00B0F0"/>
                <w:vAlign w:val="center"/>
              </w:tcPr>
            </w:tcPrChange>
          </w:tcPr>
          <w:p w14:paraId="4485F4FD" w14:textId="23A0FA41" w:rsidR="00AC32CD" w:rsidRDefault="00AC32CD" w:rsidP="00AC32CD">
            <w:pPr>
              <w:jc w:val="center"/>
            </w:pPr>
            <w:r>
              <w:t>Lowest</w:t>
            </w:r>
          </w:p>
        </w:tc>
        <w:tc>
          <w:tcPr>
            <w:tcW w:w="1650" w:type="dxa"/>
            <w:shd w:val="clear" w:color="auto" w:fill="F7CAAC" w:themeFill="accent2" w:themeFillTint="66"/>
            <w:vAlign w:val="center"/>
            <w:tcPrChange w:id="1010" w:author="Yigit Cay" w:date="2019-12-09T13:35:00Z">
              <w:tcPr>
                <w:tcW w:w="1650" w:type="dxa"/>
                <w:shd w:val="clear" w:color="auto" w:fill="ED7D31" w:themeFill="accent2"/>
                <w:vAlign w:val="center"/>
              </w:tcPr>
            </w:tcPrChange>
          </w:tcPr>
          <w:p w14:paraId="6214662D" w14:textId="3249A425" w:rsidR="00AC32CD" w:rsidRDefault="00AC32CD" w:rsidP="00AC32CD">
            <w:pPr>
              <w:jc w:val="center"/>
            </w:pPr>
            <w:r>
              <w:t>Highest</w:t>
            </w:r>
          </w:p>
        </w:tc>
      </w:tr>
      <w:tr w:rsidR="00AC32CD" w14:paraId="433A3044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085E8B38" w14:textId="7CFE2142" w:rsidR="00AC32CD" w:rsidRDefault="00E333DC" w:rsidP="00AC32CD">
            <w:pPr>
              <w:jc w:val="center"/>
            </w:pPr>
            <w:r>
              <w:t>Battery Box Assembly</w:t>
            </w:r>
          </w:p>
        </w:tc>
        <w:tc>
          <w:tcPr>
            <w:tcW w:w="1701" w:type="dxa"/>
            <w:vAlign w:val="center"/>
          </w:tcPr>
          <w:p w14:paraId="2E0FAA87" w14:textId="43650D27" w:rsidR="00AC32CD" w:rsidRDefault="00E333DC" w:rsidP="00AC32CD">
            <w:pPr>
              <w:jc w:val="center"/>
            </w:pPr>
            <w:r>
              <w:t>0</w:t>
            </w:r>
          </w:p>
        </w:tc>
        <w:tc>
          <w:tcPr>
            <w:tcW w:w="1701" w:type="dxa"/>
            <w:vAlign w:val="center"/>
          </w:tcPr>
          <w:p w14:paraId="2A0DC5F3" w14:textId="4A8F17CA" w:rsidR="00AC32CD" w:rsidRDefault="00E333DC" w:rsidP="00AC32CD">
            <w:pPr>
              <w:jc w:val="center"/>
            </w:pPr>
            <w:r>
              <w:t>+40</w:t>
            </w:r>
          </w:p>
        </w:tc>
        <w:tc>
          <w:tcPr>
            <w:tcW w:w="1559" w:type="dxa"/>
            <w:vAlign w:val="center"/>
          </w:tcPr>
          <w:p w14:paraId="6D6FCB00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74CBA307" w14:textId="77777777" w:rsidR="00AC32CD" w:rsidRDefault="00AC32CD" w:rsidP="00AC32CD">
            <w:pPr>
              <w:jc w:val="center"/>
            </w:pPr>
          </w:p>
        </w:tc>
      </w:tr>
      <w:tr w:rsidR="00AC32CD" w14:paraId="411CF0B8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2A5A69C3" w14:textId="4CDE3E69" w:rsidR="00AC32CD" w:rsidRDefault="00E333DC" w:rsidP="00AC32CD">
            <w:pPr>
              <w:jc w:val="center"/>
            </w:pPr>
            <w:r>
              <w:t>Front Access Board</w:t>
            </w:r>
          </w:p>
        </w:tc>
        <w:tc>
          <w:tcPr>
            <w:tcW w:w="1701" w:type="dxa"/>
            <w:vAlign w:val="center"/>
          </w:tcPr>
          <w:p w14:paraId="69981522" w14:textId="22C3A642" w:rsidR="00AC32CD" w:rsidRDefault="00E333DC" w:rsidP="00AC32CD">
            <w:pPr>
              <w:jc w:val="center"/>
            </w:pPr>
            <w:r>
              <w:t>-40</w:t>
            </w:r>
          </w:p>
        </w:tc>
        <w:tc>
          <w:tcPr>
            <w:tcW w:w="1701" w:type="dxa"/>
            <w:vAlign w:val="center"/>
          </w:tcPr>
          <w:p w14:paraId="0A6FBB81" w14:textId="4CEA10B0" w:rsidR="00AC32CD" w:rsidRDefault="00E333DC" w:rsidP="00AC32CD">
            <w:pPr>
              <w:jc w:val="center"/>
            </w:pPr>
            <w:r>
              <w:t>+80</w:t>
            </w:r>
          </w:p>
        </w:tc>
        <w:tc>
          <w:tcPr>
            <w:tcW w:w="1559" w:type="dxa"/>
            <w:vAlign w:val="center"/>
          </w:tcPr>
          <w:p w14:paraId="7B790AE4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6DA3D485" w14:textId="77777777" w:rsidR="00AC32CD" w:rsidRDefault="00AC32CD" w:rsidP="00AC32CD">
            <w:pPr>
              <w:jc w:val="center"/>
            </w:pPr>
          </w:p>
        </w:tc>
      </w:tr>
      <w:tr w:rsidR="00AC32CD" w14:paraId="4640066F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0E4BAD2C" w14:textId="7D0F2C3C" w:rsidR="00AC32CD" w:rsidRDefault="00E333DC" w:rsidP="00AC32CD">
            <w:pPr>
              <w:jc w:val="center"/>
            </w:pPr>
            <w:r>
              <w:t>On Board Computer</w:t>
            </w:r>
          </w:p>
        </w:tc>
        <w:tc>
          <w:tcPr>
            <w:tcW w:w="1701" w:type="dxa"/>
            <w:vAlign w:val="center"/>
          </w:tcPr>
          <w:p w14:paraId="083F1ACC" w14:textId="565F7A67" w:rsidR="00AC32CD" w:rsidRDefault="00E333DC" w:rsidP="00AC32CD">
            <w:pPr>
              <w:jc w:val="center"/>
            </w:pPr>
            <w:r>
              <w:t>-40</w:t>
            </w:r>
          </w:p>
        </w:tc>
        <w:tc>
          <w:tcPr>
            <w:tcW w:w="1701" w:type="dxa"/>
            <w:vAlign w:val="center"/>
          </w:tcPr>
          <w:p w14:paraId="77F3C538" w14:textId="3C480990" w:rsidR="00AC32CD" w:rsidRDefault="00E333DC" w:rsidP="00AC32CD">
            <w:pPr>
              <w:jc w:val="center"/>
            </w:pPr>
            <w:r>
              <w:t>+85</w:t>
            </w:r>
          </w:p>
        </w:tc>
        <w:tc>
          <w:tcPr>
            <w:tcW w:w="1559" w:type="dxa"/>
            <w:vAlign w:val="center"/>
          </w:tcPr>
          <w:p w14:paraId="5DE1EFA0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3FB2B7C0" w14:textId="77777777" w:rsidR="00AC32CD" w:rsidRDefault="00AC32CD" w:rsidP="00AC32CD">
            <w:pPr>
              <w:jc w:val="center"/>
            </w:pPr>
          </w:p>
        </w:tc>
      </w:tr>
      <w:tr w:rsidR="00AC32CD" w14:paraId="6D556771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2143A751" w14:textId="271FE783" w:rsidR="00AC32CD" w:rsidRDefault="00E333DC" w:rsidP="00AC32CD">
            <w:pPr>
              <w:jc w:val="center"/>
            </w:pPr>
            <w:r>
              <w:t>Communication Board</w:t>
            </w:r>
          </w:p>
        </w:tc>
        <w:tc>
          <w:tcPr>
            <w:tcW w:w="1701" w:type="dxa"/>
            <w:vAlign w:val="center"/>
          </w:tcPr>
          <w:p w14:paraId="3B76A3D8" w14:textId="451F9FBF" w:rsidR="00AC32CD" w:rsidRDefault="00E333DC" w:rsidP="00AC32CD">
            <w:pPr>
              <w:jc w:val="center"/>
            </w:pPr>
            <w:r>
              <w:t>-20</w:t>
            </w:r>
          </w:p>
        </w:tc>
        <w:tc>
          <w:tcPr>
            <w:tcW w:w="1701" w:type="dxa"/>
            <w:vAlign w:val="center"/>
          </w:tcPr>
          <w:p w14:paraId="51787201" w14:textId="285FA29D" w:rsidR="00AC32CD" w:rsidRDefault="00E333DC" w:rsidP="00AC32CD">
            <w:pPr>
              <w:jc w:val="center"/>
            </w:pPr>
            <w:r>
              <w:t>+60</w:t>
            </w:r>
          </w:p>
        </w:tc>
        <w:tc>
          <w:tcPr>
            <w:tcW w:w="1559" w:type="dxa"/>
            <w:vAlign w:val="center"/>
          </w:tcPr>
          <w:p w14:paraId="14BA76B8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506928F7" w14:textId="77777777" w:rsidR="00AC32CD" w:rsidRDefault="00AC32CD" w:rsidP="00AC32CD">
            <w:pPr>
              <w:jc w:val="center"/>
            </w:pPr>
          </w:p>
        </w:tc>
      </w:tr>
      <w:tr w:rsidR="00AC32CD" w14:paraId="036AACFE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006E407B" w14:textId="311F5F4B" w:rsidR="00AC32CD" w:rsidRDefault="00E333DC" w:rsidP="00AC32CD">
            <w:pPr>
              <w:jc w:val="center"/>
            </w:pPr>
            <w:r>
              <w:t>Mission Board 1</w:t>
            </w:r>
          </w:p>
        </w:tc>
        <w:tc>
          <w:tcPr>
            <w:tcW w:w="1701" w:type="dxa"/>
            <w:vAlign w:val="center"/>
          </w:tcPr>
          <w:p w14:paraId="20AC6DDA" w14:textId="43FCEE95" w:rsidR="00AC32CD" w:rsidRDefault="00E333DC" w:rsidP="00AC32CD">
            <w:pPr>
              <w:jc w:val="center"/>
            </w:pPr>
            <w:r>
              <w:t>-40</w:t>
            </w:r>
          </w:p>
        </w:tc>
        <w:tc>
          <w:tcPr>
            <w:tcW w:w="1701" w:type="dxa"/>
            <w:vAlign w:val="center"/>
          </w:tcPr>
          <w:p w14:paraId="11FEFC65" w14:textId="17C2F946" w:rsidR="00AC32CD" w:rsidRDefault="00E333DC" w:rsidP="00AC32CD">
            <w:pPr>
              <w:jc w:val="center"/>
            </w:pPr>
            <w:r>
              <w:t>+85</w:t>
            </w:r>
          </w:p>
        </w:tc>
        <w:tc>
          <w:tcPr>
            <w:tcW w:w="1559" w:type="dxa"/>
            <w:vAlign w:val="center"/>
          </w:tcPr>
          <w:p w14:paraId="7E257682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7E404A2D" w14:textId="77777777" w:rsidR="00AC32CD" w:rsidRDefault="00AC32CD" w:rsidP="00AC32CD">
            <w:pPr>
              <w:jc w:val="center"/>
            </w:pPr>
          </w:p>
        </w:tc>
      </w:tr>
      <w:tr w:rsidR="00AC32CD" w14:paraId="00CB2291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2E7B3D81" w14:textId="7572C3DA" w:rsidR="00AC32CD" w:rsidRDefault="00E333DC" w:rsidP="00AC32CD">
            <w:pPr>
              <w:jc w:val="center"/>
            </w:pPr>
            <w:r>
              <w:t>Mission Board 2</w:t>
            </w:r>
          </w:p>
        </w:tc>
        <w:tc>
          <w:tcPr>
            <w:tcW w:w="1701" w:type="dxa"/>
            <w:vAlign w:val="center"/>
          </w:tcPr>
          <w:p w14:paraId="48F33E4D" w14:textId="493B7655" w:rsidR="00AC32CD" w:rsidRDefault="00E333DC" w:rsidP="00AC32CD">
            <w:pPr>
              <w:jc w:val="center"/>
            </w:pPr>
            <w:r>
              <w:t>-20</w:t>
            </w:r>
          </w:p>
        </w:tc>
        <w:tc>
          <w:tcPr>
            <w:tcW w:w="1701" w:type="dxa"/>
            <w:vAlign w:val="center"/>
          </w:tcPr>
          <w:p w14:paraId="36A9F1E8" w14:textId="0F0886FA" w:rsidR="00AC32CD" w:rsidRDefault="00E333DC" w:rsidP="00AC32CD">
            <w:pPr>
              <w:jc w:val="center"/>
            </w:pPr>
            <w:r>
              <w:t>+70</w:t>
            </w:r>
          </w:p>
        </w:tc>
        <w:tc>
          <w:tcPr>
            <w:tcW w:w="1559" w:type="dxa"/>
            <w:vAlign w:val="center"/>
          </w:tcPr>
          <w:p w14:paraId="30B21445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3AC05D61" w14:textId="77777777" w:rsidR="00AC32CD" w:rsidRDefault="00AC32CD" w:rsidP="00AC32CD">
            <w:pPr>
              <w:jc w:val="center"/>
            </w:pPr>
          </w:p>
        </w:tc>
      </w:tr>
      <w:tr w:rsidR="00AC32CD" w14:paraId="7F0F6B12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6DB42EB2" w14:textId="38435F69" w:rsidR="00AC32CD" w:rsidRDefault="00E333DC" w:rsidP="00AC32CD">
            <w:pPr>
              <w:jc w:val="center"/>
            </w:pPr>
            <w:r>
              <w:t>Rear Access Board</w:t>
            </w:r>
          </w:p>
        </w:tc>
        <w:tc>
          <w:tcPr>
            <w:tcW w:w="1701" w:type="dxa"/>
            <w:vAlign w:val="center"/>
          </w:tcPr>
          <w:p w14:paraId="3470609F" w14:textId="2F960BA2" w:rsidR="00AC32CD" w:rsidRDefault="00E333DC" w:rsidP="00AC32CD">
            <w:pPr>
              <w:jc w:val="center"/>
            </w:pPr>
            <w:r>
              <w:t>-40</w:t>
            </w:r>
          </w:p>
        </w:tc>
        <w:tc>
          <w:tcPr>
            <w:tcW w:w="1701" w:type="dxa"/>
            <w:vAlign w:val="center"/>
          </w:tcPr>
          <w:p w14:paraId="56377446" w14:textId="14DA7C50" w:rsidR="00AC32CD" w:rsidRDefault="00E333DC" w:rsidP="00AC32CD">
            <w:pPr>
              <w:jc w:val="center"/>
            </w:pPr>
            <w:r>
              <w:t>+80</w:t>
            </w:r>
          </w:p>
        </w:tc>
        <w:tc>
          <w:tcPr>
            <w:tcW w:w="1559" w:type="dxa"/>
            <w:vAlign w:val="center"/>
          </w:tcPr>
          <w:p w14:paraId="28748A55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19EB9DBF" w14:textId="77777777" w:rsidR="00AC32CD" w:rsidRDefault="00AC32CD" w:rsidP="00AC32CD">
            <w:pPr>
              <w:jc w:val="center"/>
            </w:pPr>
          </w:p>
        </w:tc>
      </w:tr>
      <w:tr w:rsidR="00AC32CD" w14:paraId="12A0F574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04DCDE8F" w14:textId="031888E6" w:rsidR="00AC32CD" w:rsidRDefault="00E333DC" w:rsidP="00AC32CD">
            <w:pPr>
              <w:jc w:val="center"/>
            </w:pPr>
            <w:r>
              <w:t>Back Plane Board</w:t>
            </w:r>
          </w:p>
        </w:tc>
        <w:tc>
          <w:tcPr>
            <w:tcW w:w="1701" w:type="dxa"/>
            <w:vAlign w:val="center"/>
          </w:tcPr>
          <w:p w14:paraId="2852C421" w14:textId="4B2451AD" w:rsidR="00AC32CD" w:rsidRDefault="00E333DC" w:rsidP="00AC32CD">
            <w:pPr>
              <w:jc w:val="center"/>
            </w:pPr>
            <w:r>
              <w:t>-40</w:t>
            </w:r>
          </w:p>
        </w:tc>
        <w:tc>
          <w:tcPr>
            <w:tcW w:w="1701" w:type="dxa"/>
            <w:vAlign w:val="center"/>
          </w:tcPr>
          <w:p w14:paraId="0A3AF7F7" w14:textId="591CA8ED" w:rsidR="00AC32CD" w:rsidRDefault="00E333DC" w:rsidP="00AC32CD">
            <w:pPr>
              <w:jc w:val="center"/>
            </w:pPr>
            <w:r>
              <w:t>+105</w:t>
            </w:r>
          </w:p>
        </w:tc>
        <w:tc>
          <w:tcPr>
            <w:tcW w:w="1559" w:type="dxa"/>
            <w:vAlign w:val="center"/>
          </w:tcPr>
          <w:p w14:paraId="13476745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35517FCF" w14:textId="77777777" w:rsidR="00AC32CD" w:rsidRDefault="00AC32CD" w:rsidP="00AC32CD">
            <w:pPr>
              <w:jc w:val="center"/>
            </w:pPr>
          </w:p>
        </w:tc>
      </w:tr>
      <w:tr w:rsidR="00AC32CD" w14:paraId="4CCDE28E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10CB2139" w14:textId="098A4145" w:rsidR="00AC32CD" w:rsidRDefault="00E333DC" w:rsidP="00AC32CD">
            <w:pPr>
              <w:jc w:val="center"/>
            </w:pPr>
            <w:r>
              <w:t>X axis MTQ</w:t>
            </w:r>
          </w:p>
        </w:tc>
        <w:tc>
          <w:tcPr>
            <w:tcW w:w="1701" w:type="dxa"/>
            <w:vAlign w:val="center"/>
          </w:tcPr>
          <w:p w14:paraId="5BC63CE8" w14:textId="77777777" w:rsidR="00AC32CD" w:rsidRDefault="00AC32CD" w:rsidP="00AC32CD">
            <w:pPr>
              <w:jc w:val="center"/>
            </w:pPr>
          </w:p>
        </w:tc>
        <w:tc>
          <w:tcPr>
            <w:tcW w:w="1701" w:type="dxa"/>
            <w:vAlign w:val="center"/>
          </w:tcPr>
          <w:p w14:paraId="5F1B68C5" w14:textId="77777777" w:rsidR="00AC32CD" w:rsidRDefault="00AC32CD" w:rsidP="00AC32CD">
            <w:pPr>
              <w:jc w:val="center"/>
            </w:pPr>
          </w:p>
        </w:tc>
        <w:tc>
          <w:tcPr>
            <w:tcW w:w="1559" w:type="dxa"/>
            <w:vAlign w:val="center"/>
          </w:tcPr>
          <w:p w14:paraId="398F3B43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46E1502E" w14:textId="77777777" w:rsidR="00AC32CD" w:rsidRDefault="00AC32CD" w:rsidP="00AC32CD">
            <w:pPr>
              <w:jc w:val="center"/>
            </w:pPr>
          </w:p>
        </w:tc>
      </w:tr>
      <w:tr w:rsidR="00AC32CD" w14:paraId="74D5915C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5BEA9725" w14:textId="27512473" w:rsidR="00AC32CD" w:rsidRDefault="00E333DC" w:rsidP="00AC32CD">
            <w:pPr>
              <w:jc w:val="center"/>
            </w:pPr>
            <w:r>
              <w:t>Y axis MTQ</w:t>
            </w:r>
          </w:p>
        </w:tc>
        <w:tc>
          <w:tcPr>
            <w:tcW w:w="1701" w:type="dxa"/>
            <w:vAlign w:val="center"/>
          </w:tcPr>
          <w:p w14:paraId="51B54CA5" w14:textId="77777777" w:rsidR="00AC32CD" w:rsidRDefault="00AC32CD" w:rsidP="00AC32CD">
            <w:pPr>
              <w:jc w:val="center"/>
            </w:pPr>
          </w:p>
        </w:tc>
        <w:tc>
          <w:tcPr>
            <w:tcW w:w="1701" w:type="dxa"/>
            <w:vAlign w:val="center"/>
          </w:tcPr>
          <w:p w14:paraId="334A267E" w14:textId="77777777" w:rsidR="00AC32CD" w:rsidRDefault="00AC32CD" w:rsidP="00AC32CD">
            <w:pPr>
              <w:jc w:val="center"/>
            </w:pPr>
          </w:p>
        </w:tc>
        <w:tc>
          <w:tcPr>
            <w:tcW w:w="1559" w:type="dxa"/>
            <w:vAlign w:val="center"/>
          </w:tcPr>
          <w:p w14:paraId="3EB36D5D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04776E78" w14:textId="77777777" w:rsidR="00AC32CD" w:rsidRDefault="00AC32CD" w:rsidP="00AC32CD">
            <w:pPr>
              <w:jc w:val="center"/>
            </w:pPr>
          </w:p>
        </w:tc>
      </w:tr>
      <w:tr w:rsidR="00AC32CD" w14:paraId="0050D0E2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597835C0" w14:textId="5002669F" w:rsidR="00AC32CD" w:rsidRDefault="00E333DC" w:rsidP="00AC32CD">
            <w:pPr>
              <w:jc w:val="center"/>
            </w:pPr>
            <w:r>
              <w:t>Z axis MTQ</w:t>
            </w:r>
          </w:p>
        </w:tc>
        <w:tc>
          <w:tcPr>
            <w:tcW w:w="1701" w:type="dxa"/>
            <w:vAlign w:val="center"/>
          </w:tcPr>
          <w:p w14:paraId="73B2E203" w14:textId="77777777" w:rsidR="00AC32CD" w:rsidRDefault="00AC32CD" w:rsidP="00AC32CD">
            <w:pPr>
              <w:jc w:val="center"/>
            </w:pPr>
          </w:p>
        </w:tc>
        <w:tc>
          <w:tcPr>
            <w:tcW w:w="1701" w:type="dxa"/>
            <w:vAlign w:val="center"/>
          </w:tcPr>
          <w:p w14:paraId="30957012" w14:textId="77777777" w:rsidR="00AC32CD" w:rsidRDefault="00AC32CD" w:rsidP="00AC32CD">
            <w:pPr>
              <w:jc w:val="center"/>
            </w:pPr>
          </w:p>
        </w:tc>
        <w:tc>
          <w:tcPr>
            <w:tcW w:w="1559" w:type="dxa"/>
            <w:vAlign w:val="center"/>
          </w:tcPr>
          <w:p w14:paraId="6FF93A6D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47436A46" w14:textId="77777777" w:rsidR="00AC32CD" w:rsidRDefault="00AC32CD" w:rsidP="00AC32CD">
            <w:pPr>
              <w:jc w:val="center"/>
            </w:pPr>
          </w:p>
        </w:tc>
      </w:tr>
      <w:tr w:rsidR="00AC32CD" w14:paraId="326CCEF9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6141659D" w14:textId="067E0EA4" w:rsidR="00AC32CD" w:rsidRDefault="00E333DC" w:rsidP="00AC32CD">
            <w:pPr>
              <w:jc w:val="center"/>
            </w:pPr>
            <w:commentRangeStart w:id="1011"/>
            <w:r>
              <w:t>Reaction Wheel</w:t>
            </w:r>
            <w:commentRangeEnd w:id="1011"/>
            <w:r w:rsidR="006804FE">
              <w:rPr>
                <w:rStyle w:val="CommentReference"/>
              </w:rPr>
              <w:commentReference w:id="1011"/>
            </w:r>
          </w:p>
        </w:tc>
        <w:tc>
          <w:tcPr>
            <w:tcW w:w="1701" w:type="dxa"/>
            <w:vAlign w:val="center"/>
          </w:tcPr>
          <w:p w14:paraId="24E42A87" w14:textId="77777777" w:rsidR="00AC32CD" w:rsidRDefault="00AC32CD" w:rsidP="00AC32CD">
            <w:pPr>
              <w:jc w:val="center"/>
            </w:pPr>
          </w:p>
        </w:tc>
        <w:tc>
          <w:tcPr>
            <w:tcW w:w="1701" w:type="dxa"/>
            <w:vAlign w:val="center"/>
          </w:tcPr>
          <w:p w14:paraId="6040457F" w14:textId="77777777" w:rsidR="00AC32CD" w:rsidRDefault="00AC32CD" w:rsidP="00AC32CD">
            <w:pPr>
              <w:jc w:val="center"/>
            </w:pPr>
          </w:p>
        </w:tc>
        <w:tc>
          <w:tcPr>
            <w:tcW w:w="1559" w:type="dxa"/>
            <w:vAlign w:val="center"/>
          </w:tcPr>
          <w:p w14:paraId="1CB70BC8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354BA7B0" w14:textId="77777777" w:rsidR="00AC32CD" w:rsidRDefault="00AC32CD" w:rsidP="00AC32CD">
            <w:pPr>
              <w:jc w:val="center"/>
            </w:pPr>
          </w:p>
        </w:tc>
      </w:tr>
      <w:tr w:rsidR="00AC32CD" w14:paraId="5C6AE9BB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1923A2BC" w14:textId="6E097FF9" w:rsidR="00AC32CD" w:rsidRDefault="00E333DC" w:rsidP="00AC32CD">
            <w:pPr>
              <w:jc w:val="center"/>
            </w:pPr>
            <w:r>
              <w:t>Plus X Panel</w:t>
            </w:r>
          </w:p>
        </w:tc>
        <w:tc>
          <w:tcPr>
            <w:tcW w:w="1701" w:type="dxa"/>
            <w:vAlign w:val="center"/>
          </w:tcPr>
          <w:p w14:paraId="0726CA1C" w14:textId="04CDACC3" w:rsidR="00AC32CD" w:rsidRDefault="00E333DC" w:rsidP="00AC32CD">
            <w:pPr>
              <w:jc w:val="center"/>
            </w:pPr>
            <w:r>
              <w:t>-40</w:t>
            </w:r>
          </w:p>
        </w:tc>
        <w:tc>
          <w:tcPr>
            <w:tcW w:w="1701" w:type="dxa"/>
            <w:vAlign w:val="center"/>
          </w:tcPr>
          <w:p w14:paraId="76245668" w14:textId="21273013" w:rsidR="00AC32CD" w:rsidRDefault="00E333DC" w:rsidP="00AC32CD">
            <w:pPr>
              <w:jc w:val="center"/>
            </w:pPr>
            <w:r>
              <w:t>+85</w:t>
            </w:r>
          </w:p>
        </w:tc>
        <w:tc>
          <w:tcPr>
            <w:tcW w:w="1559" w:type="dxa"/>
            <w:vAlign w:val="center"/>
          </w:tcPr>
          <w:p w14:paraId="6B13C37F" w14:textId="77777777" w:rsidR="00AC32CD" w:rsidRDefault="00AC32CD" w:rsidP="00AC32CD">
            <w:pPr>
              <w:jc w:val="center"/>
            </w:pPr>
          </w:p>
        </w:tc>
        <w:tc>
          <w:tcPr>
            <w:tcW w:w="1650" w:type="dxa"/>
            <w:vAlign w:val="center"/>
          </w:tcPr>
          <w:p w14:paraId="703FD8BE" w14:textId="77777777" w:rsidR="00AC32CD" w:rsidRDefault="00AC32CD" w:rsidP="00AC32CD">
            <w:pPr>
              <w:jc w:val="center"/>
            </w:pPr>
          </w:p>
        </w:tc>
      </w:tr>
      <w:tr w:rsidR="00E333DC" w14:paraId="52C0D3E2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55B0EA5F" w14:textId="3E051E2C" w:rsidR="00E333DC" w:rsidRDefault="00E333DC" w:rsidP="00E333DC">
            <w:pPr>
              <w:jc w:val="center"/>
            </w:pPr>
            <w:r>
              <w:t>Minus X Panel</w:t>
            </w:r>
          </w:p>
        </w:tc>
        <w:tc>
          <w:tcPr>
            <w:tcW w:w="1701" w:type="dxa"/>
            <w:vAlign w:val="center"/>
          </w:tcPr>
          <w:p w14:paraId="7F1C1101" w14:textId="75AEA1FA" w:rsidR="00E333DC" w:rsidRDefault="00E333DC" w:rsidP="00E333DC">
            <w:pPr>
              <w:jc w:val="center"/>
            </w:pPr>
            <w:r>
              <w:t>-40</w:t>
            </w:r>
          </w:p>
        </w:tc>
        <w:tc>
          <w:tcPr>
            <w:tcW w:w="1701" w:type="dxa"/>
            <w:vAlign w:val="center"/>
          </w:tcPr>
          <w:p w14:paraId="72C5530A" w14:textId="4788FB97" w:rsidR="00E333DC" w:rsidRDefault="00E333DC" w:rsidP="00E333DC">
            <w:pPr>
              <w:jc w:val="center"/>
            </w:pPr>
            <w:r>
              <w:t>+85</w:t>
            </w:r>
          </w:p>
        </w:tc>
        <w:tc>
          <w:tcPr>
            <w:tcW w:w="1559" w:type="dxa"/>
            <w:vAlign w:val="center"/>
          </w:tcPr>
          <w:p w14:paraId="170F9441" w14:textId="77777777" w:rsidR="00E333DC" w:rsidRDefault="00E333DC" w:rsidP="00E333DC">
            <w:pPr>
              <w:jc w:val="center"/>
            </w:pPr>
          </w:p>
        </w:tc>
        <w:tc>
          <w:tcPr>
            <w:tcW w:w="1650" w:type="dxa"/>
            <w:vAlign w:val="center"/>
          </w:tcPr>
          <w:p w14:paraId="4BB75190" w14:textId="77777777" w:rsidR="00E333DC" w:rsidRDefault="00E333DC" w:rsidP="00E333DC">
            <w:pPr>
              <w:jc w:val="center"/>
            </w:pPr>
          </w:p>
        </w:tc>
      </w:tr>
      <w:tr w:rsidR="00E333DC" w14:paraId="7315E536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3F1E5012" w14:textId="1BCFE2BC" w:rsidR="00E333DC" w:rsidRDefault="00E333DC" w:rsidP="00E333DC">
            <w:pPr>
              <w:jc w:val="center"/>
            </w:pPr>
            <w:r>
              <w:t>Plus Y Panel</w:t>
            </w:r>
          </w:p>
        </w:tc>
        <w:tc>
          <w:tcPr>
            <w:tcW w:w="1701" w:type="dxa"/>
            <w:vAlign w:val="center"/>
          </w:tcPr>
          <w:p w14:paraId="08F2AB11" w14:textId="6D28AECA" w:rsidR="00E333DC" w:rsidRDefault="00E333DC" w:rsidP="00E333DC">
            <w:pPr>
              <w:jc w:val="center"/>
            </w:pPr>
            <w:r>
              <w:t>-40</w:t>
            </w:r>
          </w:p>
        </w:tc>
        <w:tc>
          <w:tcPr>
            <w:tcW w:w="1701" w:type="dxa"/>
            <w:vAlign w:val="center"/>
          </w:tcPr>
          <w:p w14:paraId="60996D90" w14:textId="4CC65A8B" w:rsidR="00E333DC" w:rsidRDefault="00E333DC" w:rsidP="00E333DC">
            <w:pPr>
              <w:jc w:val="center"/>
            </w:pPr>
            <w:r>
              <w:t>+85</w:t>
            </w:r>
          </w:p>
        </w:tc>
        <w:tc>
          <w:tcPr>
            <w:tcW w:w="1559" w:type="dxa"/>
            <w:vAlign w:val="center"/>
          </w:tcPr>
          <w:p w14:paraId="790D049A" w14:textId="77777777" w:rsidR="00E333DC" w:rsidRDefault="00E333DC" w:rsidP="00E333DC">
            <w:pPr>
              <w:jc w:val="center"/>
            </w:pPr>
          </w:p>
        </w:tc>
        <w:tc>
          <w:tcPr>
            <w:tcW w:w="1650" w:type="dxa"/>
            <w:vAlign w:val="center"/>
          </w:tcPr>
          <w:p w14:paraId="0376793E" w14:textId="77777777" w:rsidR="00E333DC" w:rsidRDefault="00E333DC" w:rsidP="00E333DC">
            <w:pPr>
              <w:jc w:val="center"/>
            </w:pPr>
          </w:p>
        </w:tc>
      </w:tr>
      <w:tr w:rsidR="00E333DC" w14:paraId="781672D8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704C2958" w14:textId="1B367039" w:rsidR="00E333DC" w:rsidRDefault="00E333DC" w:rsidP="00E333DC">
            <w:pPr>
              <w:jc w:val="center"/>
            </w:pPr>
            <w:r>
              <w:t>Minus Y Panel</w:t>
            </w:r>
          </w:p>
        </w:tc>
        <w:tc>
          <w:tcPr>
            <w:tcW w:w="1701" w:type="dxa"/>
            <w:vAlign w:val="center"/>
          </w:tcPr>
          <w:p w14:paraId="34DAF8C6" w14:textId="708C5458" w:rsidR="00E333DC" w:rsidRDefault="00E333DC" w:rsidP="00E333DC">
            <w:pPr>
              <w:jc w:val="center"/>
            </w:pPr>
            <w:r>
              <w:t>-40</w:t>
            </w:r>
          </w:p>
        </w:tc>
        <w:tc>
          <w:tcPr>
            <w:tcW w:w="1701" w:type="dxa"/>
            <w:vAlign w:val="center"/>
          </w:tcPr>
          <w:p w14:paraId="4F869BAC" w14:textId="528CA99B" w:rsidR="00E333DC" w:rsidRDefault="00E333DC" w:rsidP="00E333DC">
            <w:pPr>
              <w:jc w:val="center"/>
            </w:pPr>
            <w:r>
              <w:t>+85</w:t>
            </w:r>
          </w:p>
        </w:tc>
        <w:tc>
          <w:tcPr>
            <w:tcW w:w="1559" w:type="dxa"/>
            <w:vAlign w:val="center"/>
          </w:tcPr>
          <w:p w14:paraId="7A0EE3DB" w14:textId="77777777" w:rsidR="00E333DC" w:rsidRDefault="00E333DC" w:rsidP="00E333DC">
            <w:pPr>
              <w:jc w:val="center"/>
            </w:pPr>
          </w:p>
        </w:tc>
        <w:tc>
          <w:tcPr>
            <w:tcW w:w="1650" w:type="dxa"/>
            <w:vAlign w:val="center"/>
          </w:tcPr>
          <w:p w14:paraId="2848489D" w14:textId="77777777" w:rsidR="00E333DC" w:rsidRDefault="00E333DC" w:rsidP="00E333DC">
            <w:pPr>
              <w:jc w:val="center"/>
            </w:pPr>
          </w:p>
        </w:tc>
      </w:tr>
      <w:tr w:rsidR="00E333DC" w14:paraId="6A3AF8ED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77C7B8B5" w14:textId="1F8ABEDC" w:rsidR="00E333DC" w:rsidRDefault="00E333DC" w:rsidP="00E333DC">
            <w:pPr>
              <w:jc w:val="center"/>
            </w:pPr>
            <w:r>
              <w:t>Plus Z Panel</w:t>
            </w:r>
          </w:p>
        </w:tc>
        <w:tc>
          <w:tcPr>
            <w:tcW w:w="1701" w:type="dxa"/>
            <w:vAlign w:val="center"/>
          </w:tcPr>
          <w:p w14:paraId="4405F063" w14:textId="7953800A" w:rsidR="00E333DC" w:rsidRDefault="00E333DC" w:rsidP="00E333DC">
            <w:pPr>
              <w:jc w:val="center"/>
            </w:pPr>
            <w:r>
              <w:t>-40</w:t>
            </w:r>
          </w:p>
        </w:tc>
        <w:tc>
          <w:tcPr>
            <w:tcW w:w="1701" w:type="dxa"/>
            <w:vAlign w:val="center"/>
          </w:tcPr>
          <w:p w14:paraId="32E3F0E3" w14:textId="1363EC95" w:rsidR="00E333DC" w:rsidRDefault="00E333DC" w:rsidP="00E333DC">
            <w:pPr>
              <w:jc w:val="center"/>
            </w:pPr>
            <w:r>
              <w:t>+85</w:t>
            </w:r>
          </w:p>
        </w:tc>
        <w:tc>
          <w:tcPr>
            <w:tcW w:w="1559" w:type="dxa"/>
            <w:vAlign w:val="center"/>
          </w:tcPr>
          <w:p w14:paraId="6D9D1605" w14:textId="77777777" w:rsidR="00E333DC" w:rsidRDefault="00E333DC" w:rsidP="00E333DC">
            <w:pPr>
              <w:jc w:val="center"/>
            </w:pPr>
          </w:p>
        </w:tc>
        <w:tc>
          <w:tcPr>
            <w:tcW w:w="1650" w:type="dxa"/>
            <w:vAlign w:val="center"/>
          </w:tcPr>
          <w:p w14:paraId="3E62AAB0" w14:textId="77777777" w:rsidR="00E333DC" w:rsidRDefault="00E333DC" w:rsidP="00E333DC">
            <w:pPr>
              <w:jc w:val="center"/>
            </w:pPr>
          </w:p>
        </w:tc>
      </w:tr>
      <w:tr w:rsidR="00E333DC" w14:paraId="34CBDFDB" w14:textId="77777777" w:rsidTr="004A08DC">
        <w:trPr>
          <w:trHeight w:val="340"/>
        </w:trPr>
        <w:tc>
          <w:tcPr>
            <w:tcW w:w="2405" w:type="dxa"/>
            <w:vAlign w:val="center"/>
          </w:tcPr>
          <w:p w14:paraId="18C21904" w14:textId="37C2B34B" w:rsidR="00E333DC" w:rsidRDefault="00E333DC" w:rsidP="00E333DC">
            <w:pPr>
              <w:jc w:val="center"/>
            </w:pPr>
            <w:r>
              <w:t>Minus Z Panel</w:t>
            </w:r>
          </w:p>
        </w:tc>
        <w:tc>
          <w:tcPr>
            <w:tcW w:w="1701" w:type="dxa"/>
            <w:vAlign w:val="center"/>
          </w:tcPr>
          <w:p w14:paraId="69466A05" w14:textId="7B77C7CC" w:rsidR="00E333DC" w:rsidRDefault="00E333DC" w:rsidP="00E333DC">
            <w:pPr>
              <w:jc w:val="center"/>
            </w:pPr>
            <w:r>
              <w:t>-40</w:t>
            </w:r>
          </w:p>
        </w:tc>
        <w:tc>
          <w:tcPr>
            <w:tcW w:w="1701" w:type="dxa"/>
            <w:vAlign w:val="center"/>
          </w:tcPr>
          <w:p w14:paraId="4D5E2B2A" w14:textId="3D38DBBD" w:rsidR="00E333DC" w:rsidRDefault="00E333DC" w:rsidP="00E333DC">
            <w:pPr>
              <w:jc w:val="center"/>
            </w:pPr>
            <w:r>
              <w:t>+85</w:t>
            </w:r>
          </w:p>
        </w:tc>
        <w:tc>
          <w:tcPr>
            <w:tcW w:w="1559" w:type="dxa"/>
            <w:vAlign w:val="center"/>
          </w:tcPr>
          <w:p w14:paraId="30AAD2EF" w14:textId="77777777" w:rsidR="00E333DC" w:rsidRDefault="00E333DC" w:rsidP="00E333DC">
            <w:pPr>
              <w:jc w:val="center"/>
            </w:pPr>
          </w:p>
        </w:tc>
        <w:tc>
          <w:tcPr>
            <w:tcW w:w="1650" w:type="dxa"/>
            <w:vAlign w:val="center"/>
          </w:tcPr>
          <w:p w14:paraId="246AEB26" w14:textId="77777777" w:rsidR="00E333DC" w:rsidRDefault="00E333DC" w:rsidP="00E333DC">
            <w:pPr>
              <w:jc w:val="center"/>
            </w:pPr>
          </w:p>
        </w:tc>
      </w:tr>
    </w:tbl>
    <w:p w14:paraId="1E060980" w14:textId="09710D8A" w:rsidR="008B17E7" w:rsidRPr="00AC32CD" w:rsidRDefault="000A2E78" w:rsidP="00AC32CD">
      <w:r>
        <w:br w:type="page"/>
      </w:r>
    </w:p>
    <w:p w14:paraId="3A48A601" w14:textId="0774EADC" w:rsidR="00784AD2" w:rsidRDefault="00784AD2" w:rsidP="003536BF">
      <w:pPr>
        <w:pStyle w:val="Heading2"/>
        <w:numPr>
          <w:ilvl w:val="1"/>
          <w:numId w:val="4"/>
        </w:numPr>
        <w:jc w:val="both"/>
      </w:pPr>
      <w:bookmarkStart w:id="1012" w:name="_Toc26640296"/>
      <w:r>
        <w:lastRenderedPageBreak/>
        <w:t>Test report</w:t>
      </w:r>
      <w:bookmarkEnd w:id="1012"/>
    </w:p>
    <w:p w14:paraId="3660986F" w14:textId="3499D7D5" w:rsidR="006804FE" w:rsidRDefault="006804FE" w:rsidP="002F2463">
      <w:pPr>
        <w:jc w:val="both"/>
        <w:rPr>
          <w:ins w:id="1013" w:author="Yigit Cay" w:date="2019-12-09T13:28:00Z"/>
        </w:rPr>
      </w:pPr>
      <w:ins w:id="1014" w:author="Yigit Cay" w:date="2019-12-09T13:28:00Z">
        <w:r>
          <w:t>The following data shall be provided</w:t>
        </w:r>
      </w:ins>
      <w:ins w:id="1015" w:author="Yigit Cay" w:date="2019-12-09T13:31:00Z">
        <w:r>
          <w:t xml:space="preserve"> in the test report</w:t>
        </w:r>
      </w:ins>
      <w:ins w:id="1016" w:author="Yigit Cay" w:date="2019-12-09T13:28:00Z">
        <w:r>
          <w:t xml:space="preserve"> after the testing is completed:</w:t>
        </w:r>
      </w:ins>
    </w:p>
    <w:p w14:paraId="42B12258" w14:textId="58E681EA" w:rsidR="002F2463" w:rsidRDefault="002F2463" w:rsidP="006804FE">
      <w:pPr>
        <w:pStyle w:val="ListParagraph"/>
        <w:numPr>
          <w:ilvl w:val="0"/>
          <w:numId w:val="26"/>
        </w:numPr>
        <w:jc w:val="both"/>
        <w:pPrChange w:id="1017" w:author="Yigit Cay" w:date="2019-12-09T13:29:00Z">
          <w:pPr>
            <w:jc w:val="both"/>
          </w:pPr>
        </w:pPrChange>
      </w:pPr>
      <w:r>
        <w:t>Temperature profile of all measurement points during the test.</w:t>
      </w:r>
      <w:ins w:id="1018" w:author="Yigit Cay" w:date="2019-12-09T13:29:00Z">
        <w:r w:rsidR="006804FE">
          <w:t>\</w:t>
        </w:r>
      </w:ins>
    </w:p>
    <w:p w14:paraId="207F593F" w14:textId="30C95754" w:rsidR="002F2463" w:rsidRDefault="002F2463" w:rsidP="006804FE">
      <w:pPr>
        <w:pStyle w:val="ListParagraph"/>
        <w:numPr>
          <w:ilvl w:val="0"/>
          <w:numId w:val="26"/>
        </w:numPr>
        <w:jc w:val="both"/>
        <w:pPrChange w:id="1019" w:author="Yigit Cay" w:date="2019-12-09T13:29:00Z">
          <w:pPr>
            <w:jc w:val="both"/>
          </w:pPr>
        </w:pPrChange>
      </w:pPr>
      <w:r>
        <w:t>Results on functionality tests</w:t>
      </w:r>
      <w:del w:id="1020" w:author="Yigit Cay" w:date="2019-12-09T13:29:00Z">
        <w:r w:rsidDel="006804FE">
          <w:delText>.</w:delText>
        </w:r>
      </w:del>
    </w:p>
    <w:p w14:paraId="43453F7D" w14:textId="77777777" w:rsidR="006804FE" w:rsidRDefault="002F2463" w:rsidP="006804FE">
      <w:pPr>
        <w:pStyle w:val="ListParagraph"/>
        <w:numPr>
          <w:ilvl w:val="0"/>
          <w:numId w:val="26"/>
        </w:numPr>
        <w:jc w:val="both"/>
        <w:rPr>
          <w:ins w:id="1021" w:author="Yigit Cay" w:date="2019-12-09T13:30:00Z"/>
        </w:rPr>
        <w:pPrChange w:id="1022" w:author="Yigit Cay" w:date="2019-12-09T13:29:00Z">
          <w:pPr>
            <w:jc w:val="both"/>
          </w:pPr>
        </w:pPrChange>
      </w:pPr>
      <w:r>
        <w:t>Evaluation of the test results</w:t>
      </w:r>
    </w:p>
    <w:p w14:paraId="55029F24" w14:textId="77777777" w:rsidR="006804FE" w:rsidRDefault="006804FE" w:rsidP="006804FE">
      <w:pPr>
        <w:pStyle w:val="ListParagraph"/>
        <w:numPr>
          <w:ilvl w:val="0"/>
          <w:numId w:val="26"/>
        </w:numPr>
        <w:jc w:val="both"/>
        <w:rPr>
          <w:ins w:id="1023" w:author="Yigit Cay" w:date="2019-12-09T13:30:00Z"/>
        </w:rPr>
        <w:pPrChange w:id="1024" w:author="Yigit Cay" w:date="2019-12-09T13:29:00Z">
          <w:pPr>
            <w:jc w:val="both"/>
          </w:pPr>
        </w:pPrChange>
      </w:pPr>
      <w:ins w:id="1025" w:author="Yigit Cay" w:date="2019-12-09T13:30:00Z">
        <w:r>
          <w:t>Battery heater operation status</w:t>
        </w:r>
      </w:ins>
    </w:p>
    <w:p w14:paraId="4999AD8E" w14:textId="77777777" w:rsidR="006804FE" w:rsidRDefault="006804FE" w:rsidP="006804FE">
      <w:pPr>
        <w:pStyle w:val="ListParagraph"/>
        <w:numPr>
          <w:ilvl w:val="0"/>
          <w:numId w:val="26"/>
        </w:numPr>
        <w:jc w:val="both"/>
        <w:rPr>
          <w:ins w:id="1026" w:author="Yigit Cay" w:date="2019-12-09T13:31:00Z"/>
        </w:rPr>
        <w:pPrChange w:id="1027" w:author="Yigit Cay" w:date="2019-12-09T13:29:00Z">
          <w:pPr>
            <w:jc w:val="both"/>
          </w:pPr>
        </w:pPrChange>
      </w:pPr>
      <w:ins w:id="1028" w:author="Yigit Cay" w:date="2019-12-09T13:30:00Z">
        <w:r>
          <w:t xml:space="preserve">RW temperature sensor </w:t>
        </w:r>
      </w:ins>
      <w:ins w:id="1029" w:author="Yigit Cay" w:date="2019-12-09T13:31:00Z">
        <w:r>
          <w:t>check</w:t>
        </w:r>
      </w:ins>
    </w:p>
    <w:p w14:paraId="1CF5AC19" w14:textId="21844A85" w:rsidR="00784AD2" w:rsidRDefault="006804FE" w:rsidP="006804FE">
      <w:pPr>
        <w:pStyle w:val="ListParagraph"/>
        <w:numPr>
          <w:ilvl w:val="0"/>
          <w:numId w:val="26"/>
        </w:numPr>
        <w:jc w:val="both"/>
        <w:pPrChange w:id="1030" w:author="Yigit Cay" w:date="2019-12-09T13:29:00Z">
          <w:pPr>
            <w:jc w:val="both"/>
          </w:pPr>
        </w:pPrChange>
      </w:pPr>
      <w:ins w:id="1031" w:author="Yigit Cay" w:date="2019-12-09T13:31:00Z">
        <w:r>
          <w:t>Antenna deployment functions check</w:t>
        </w:r>
      </w:ins>
      <w:del w:id="1032" w:author="Yigit Cay" w:date="2019-12-09T13:29:00Z">
        <w:r w:rsidR="002F2463" w:rsidDel="006804FE">
          <w:delText>.</w:delText>
        </w:r>
      </w:del>
    </w:p>
    <w:p w14:paraId="288AE014" w14:textId="1CE2CA81" w:rsidR="00114452" w:rsidDel="006804FE" w:rsidRDefault="00114452" w:rsidP="002F2463">
      <w:pPr>
        <w:pStyle w:val="Heading2"/>
        <w:numPr>
          <w:ilvl w:val="2"/>
          <w:numId w:val="4"/>
        </w:numPr>
        <w:rPr>
          <w:del w:id="1033" w:author="Yigit Cay" w:date="2019-12-09T13:31:00Z"/>
        </w:rPr>
      </w:pPr>
      <w:bookmarkStart w:id="1034" w:name="_Toc26640297"/>
      <w:del w:id="1035" w:author="Yigit Cay" w:date="2019-12-09T13:31:00Z">
        <w:r w:rsidDel="006804FE">
          <w:delText>Battery heater operation</w:delText>
        </w:r>
        <w:bookmarkEnd w:id="1034"/>
      </w:del>
    </w:p>
    <w:p w14:paraId="468F5130" w14:textId="1BB5C2A8" w:rsidR="00114452" w:rsidDel="006804FE" w:rsidRDefault="002F2463" w:rsidP="003536BF">
      <w:pPr>
        <w:jc w:val="both"/>
        <w:rPr>
          <w:del w:id="1036" w:author="Yigit Cay" w:date="2019-12-09T13:31:00Z"/>
        </w:rPr>
      </w:pPr>
      <w:del w:id="1037" w:author="Yigit Cay" w:date="2019-12-09T13:31:00Z">
        <w:r w:rsidDel="006804FE">
          <w:delText>Results on battery heater operation.</w:delText>
        </w:r>
      </w:del>
    </w:p>
    <w:p w14:paraId="79605B11" w14:textId="26F96479" w:rsidR="00114452" w:rsidDel="006804FE" w:rsidRDefault="00114452" w:rsidP="002F2463">
      <w:pPr>
        <w:pStyle w:val="Heading2"/>
        <w:numPr>
          <w:ilvl w:val="2"/>
          <w:numId w:val="4"/>
        </w:numPr>
        <w:rPr>
          <w:del w:id="1038" w:author="Yigit Cay" w:date="2019-12-09T13:31:00Z"/>
        </w:rPr>
      </w:pPr>
      <w:bookmarkStart w:id="1039" w:name="_Toc26640298"/>
      <w:del w:id="1040" w:author="Yigit Cay" w:date="2019-12-09T13:31:00Z">
        <w:r w:rsidDel="006804FE">
          <w:delText>Antenna deployment</w:delText>
        </w:r>
        <w:bookmarkEnd w:id="1039"/>
      </w:del>
    </w:p>
    <w:p w14:paraId="315C6B7E" w14:textId="23085390" w:rsidR="00114452" w:rsidDel="006804FE" w:rsidRDefault="002F2463" w:rsidP="003536BF">
      <w:pPr>
        <w:jc w:val="both"/>
        <w:rPr>
          <w:del w:id="1041" w:author="Yigit Cay" w:date="2019-12-09T13:31:00Z"/>
        </w:rPr>
      </w:pPr>
      <w:del w:id="1042" w:author="Yigit Cay" w:date="2019-12-09T13:31:00Z">
        <w:r w:rsidDel="006804FE">
          <w:delText>Results on antenna deployment test.</w:delText>
        </w:r>
      </w:del>
    </w:p>
    <w:p w14:paraId="55740CC1" w14:textId="69F12DD2" w:rsidR="00784AD2" w:rsidRDefault="00784AD2" w:rsidP="003536BF">
      <w:pPr>
        <w:pStyle w:val="Heading1"/>
        <w:numPr>
          <w:ilvl w:val="0"/>
          <w:numId w:val="4"/>
        </w:numPr>
        <w:jc w:val="both"/>
      </w:pPr>
      <w:bookmarkStart w:id="1043" w:name="_Toc26640299"/>
      <w:r>
        <w:t>Quality Insurance</w:t>
      </w:r>
      <w:bookmarkEnd w:id="1043"/>
    </w:p>
    <w:p w14:paraId="6BB1D7F9" w14:textId="0B8C246C" w:rsidR="00F8314D" w:rsidRDefault="00F8314D" w:rsidP="00F8314D">
      <w:pPr>
        <w:jc w:val="both"/>
      </w:pPr>
      <w:r>
        <w:t>Temperature [</w:t>
      </w:r>
      <w:ins w:id="1044" w:author="Yigit Cay" w:date="2019-12-09T13:31:00Z">
        <w:r w:rsidR="006804FE">
          <w:rPr>
            <w:rFonts w:cs="Times New Roman"/>
          </w:rPr>
          <w:t>˚</w:t>
        </w:r>
      </w:ins>
      <w:del w:id="1045" w:author="Yigit Cay" w:date="2019-12-09T13:31:00Z">
        <w:r w:rsidDel="006804FE">
          <w:delText>o</w:delText>
        </w:r>
      </w:del>
      <w:r>
        <w:t>C]:</w:t>
      </w:r>
      <w:r>
        <w:tab/>
      </w:r>
      <w:commentRangeStart w:id="1046"/>
      <w:r>
        <w:t>20 ± 5</w:t>
      </w:r>
      <w:commentRangeEnd w:id="1046"/>
      <w:r w:rsidR="006804FE">
        <w:rPr>
          <w:rStyle w:val="CommentReference"/>
        </w:rPr>
        <w:commentReference w:id="1046"/>
      </w:r>
    </w:p>
    <w:p w14:paraId="3517C1D5" w14:textId="0C825053" w:rsidR="00F8314D" w:rsidRDefault="00F8314D" w:rsidP="00F8314D">
      <w:pPr>
        <w:jc w:val="both"/>
      </w:pPr>
      <w:r>
        <w:t>Humidity [%]:</w:t>
      </w:r>
      <w:r>
        <w:tab/>
      </w:r>
      <w:r>
        <w:tab/>
        <w:t>70 ± 10</w:t>
      </w:r>
    </w:p>
    <w:p w14:paraId="65D49C77" w14:textId="5EFA60A1" w:rsidR="00784AD2" w:rsidRDefault="006804FE" w:rsidP="00F8314D">
      <w:pPr>
        <w:jc w:val="both"/>
      </w:pPr>
      <w:ins w:id="1047" w:author="Yigit Cay" w:date="2019-12-09T13:32:00Z">
        <w:r>
          <w:t>Chamber Pressure</w:t>
        </w:r>
      </w:ins>
      <w:del w:id="1048" w:author="Yigit Cay" w:date="2019-12-09T13:32:00Z">
        <w:r w:rsidR="00F8314D" w:rsidDel="006804FE">
          <w:delText>Atmosphere</w:delText>
        </w:r>
      </w:del>
      <w:r w:rsidR="00F8314D">
        <w:t>:</w:t>
      </w:r>
      <w:r w:rsidR="00F8314D">
        <w:tab/>
      </w:r>
      <w:del w:id="1049" w:author="Yigit Cay" w:date="2019-12-09T13:32:00Z">
        <w:r w:rsidR="00F8314D" w:rsidDel="006804FE">
          <w:tab/>
        </w:r>
      </w:del>
      <w:r w:rsidR="00F8314D">
        <w:t>10</w:t>
      </w:r>
      <w:del w:id="1050" w:author="Yigit Cay" w:date="2019-12-09T13:32:00Z">
        <w:r w:rsidR="00F8314D" w:rsidRPr="006804FE" w:rsidDel="006804FE">
          <w:rPr>
            <w:vertAlign w:val="superscript"/>
            <w:rPrChange w:id="1051" w:author="Yigit Cay" w:date="2019-12-09T13:32:00Z">
              <w:rPr/>
            </w:rPrChange>
          </w:rPr>
          <w:delText>^</w:delText>
        </w:r>
      </w:del>
      <w:r w:rsidR="00F8314D" w:rsidRPr="006804FE">
        <w:rPr>
          <w:vertAlign w:val="superscript"/>
          <w:rPrChange w:id="1052" w:author="Yigit Cay" w:date="2019-12-09T13:32:00Z">
            <w:rPr/>
          </w:rPrChange>
        </w:rPr>
        <w:t>-5</w:t>
      </w:r>
      <w:r w:rsidR="00F8314D">
        <w:t xml:space="preserve"> Pa</w:t>
      </w:r>
    </w:p>
    <w:p w14:paraId="55E169D3" w14:textId="5C3820B3" w:rsidR="00784AD2" w:rsidRDefault="00784AD2" w:rsidP="003536BF">
      <w:pPr>
        <w:pStyle w:val="Heading1"/>
        <w:numPr>
          <w:ilvl w:val="0"/>
          <w:numId w:val="4"/>
        </w:numPr>
        <w:jc w:val="both"/>
      </w:pPr>
      <w:bookmarkStart w:id="1053" w:name="_Toc26640300"/>
      <w:r>
        <w:t>Personnel Assignment</w:t>
      </w:r>
      <w:bookmarkEnd w:id="1053"/>
    </w:p>
    <w:p w14:paraId="471E53D6" w14:textId="29AAB809" w:rsidR="00784AD2" w:rsidRDefault="001434C3" w:rsidP="003536BF">
      <w:pPr>
        <w:jc w:val="both"/>
      </w:pPr>
      <w:r>
        <w:fldChar w:fldCharType="begin"/>
      </w:r>
      <w:r>
        <w:instrText xml:space="preserve"> REF _Ref26560634 \h </w:instrText>
      </w:r>
      <w:r>
        <w:fldChar w:fldCharType="separate"/>
      </w:r>
      <w:r w:rsidR="00B36868">
        <w:t xml:space="preserve">Table </w:t>
      </w:r>
      <w:r w:rsidR="00B36868">
        <w:rPr>
          <w:noProof/>
        </w:rPr>
        <w:t>11</w:t>
      </w:r>
      <w:r>
        <w:fldChar w:fldCharType="end"/>
      </w:r>
      <w:r>
        <w:t xml:space="preserve"> </w:t>
      </w:r>
      <w:r w:rsidR="00F8314D" w:rsidRPr="00F8314D">
        <w:t>show the personnel assignment for the thermal vacuum test.</w:t>
      </w:r>
    </w:p>
    <w:p w14:paraId="028ADC7D" w14:textId="2058C9D9" w:rsidR="00F8314D" w:rsidRDefault="00F8314D" w:rsidP="00F8314D">
      <w:pPr>
        <w:pStyle w:val="Caption"/>
        <w:jc w:val="center"/>
      </w:pPr>
      <w:bookmarkStart w:id="1054" w:name="_Ref26560634"/>
      <w:r>
        <w:t xml:space="preserve">Table </w:t>
      </w:r>
      <w:ins w:id="1055" w:author="Yigit Cay" w:date="2019-12-09T13:11:00Z">
        <w:r w:rsidR="00EB7642">
          <w:fldChar w:fldCharType="begin"/>
        </w:r>
        <w:r w:rsidR="00EB7642">
          <w:instrText xml:space="preserve"> STYLEREF 1 \s </w:instrText>
        </w:r>
      </w:ins>
      <w:r w:rsidR="00EB7642">
        <w:fldChar w:fldCharType="separate"/>
      </w:r>
      <w:r w:rsidR="00EB7642">
        <w:rPr>
          <w:noProof/>
        </w:rPr>
        <w:t>11</w:t>
      </w:r>
      <w:ins w:id="1056" w:author="Yigit Cay" w:date="2019-12-09T13:11:00Z">
        <w:r w:rsidR="00EB7642">
          <w:fldChar w:fldCharType="end"/>
        </w:r>
        <w:r w:rsidR="00EB7642">
          <w:t>.</w:t>
        </w:r>
        <w:r w:rsidR="00EB7642">
          <w:fldChar w:fldCharType="begin"/>
        </w:r>
        <w:r w:rsidR="00EB7642">
          <w:instrText xml:space="preserve"> SEQ Table \* ARABIC \s 1 </w:instrText>
        </w:r>
      </w:ins>
      <w:r w:rsidR="00EB7642">
        <w:fldChar w:fldCharType="separate"/>
      </w:r>
      <w:ins w:id="1057" w:author="Yigit Cay" w:date="2019-12-09T13:11:00Z">
        <w:r w:rsidR="00EB7642">
          <w:rPr>
            <w:noProof/>
          </w:rPr>
          <w:t>1</w:t>
        </w:r>
        <w:r w:rsidR="00EB7642">
          <w:fldChar w:fldCharType="end"/>
        </w:r>
      </w:ins>
      <w:del w:id="1058" w:author="Yigit Cay" w:date="2019-12-09T13:11:00Z">
        <w:r w:rsidR="006A7531" w:rsidDel="00EB7642">
          <w:fldChar w:fldCharType="begin"/>
        </w:r>
        <w:r w:rsidR="006A7531" w:rsidDel="00EB7642">
          <w:delInstrText xml:space="preserve"> SEQ Table \* ARABIC </w:delInstrText>
        </w:r>
        <w:r w:rsidR="006A7531" w:rsidDel="00EB7642">
          <w:fldChar w:fldCharType="separate"/>
        </w:r>
        <w:r w:rsidR="00B36868" w:rsidDel="00EB7642">
          <w:rPr>
            <w:noProof/>
          </w:rPr>
          <w:delText>11</w:delText>
        </w:r>
        <w:r w:rsidR="006A7531" w:rsidDel="00EB7642">
          <w:rPr>
            <w:noProof/>
          </w:rPr>
          <w:fldChar w:fldCharType="end"/>
        </w:r>
      </w:del>
      <w:bookmarkEnd w:id="1054"/>
      <w:r>
        <w:t xml:space="preserve"> </w:t>
      </w:r>
      <w:r w:rsidRPr="0039481D">
        <w:t>Personnel Assignment During Setup Preparation</w:t>
      </w:r>
    </w:p>
    <w:tbl>
      <w:tblPr>
        <w:tblStyle w:val="TableGrid"/>
        <w:tblW w:w="0" w:type="auto"/>
        <w:tblLook w:val="04A0" w:firstRow="1" w:lastRow="0" w:firstColumn="1" w:lastColumn="0" w:noHBand="0" w:noVBand="1"/>
        <w:tblPrChange w:id="1059" w:author="Yigit Cay" w:date="2019-12-09T13:40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4508"/>
        <w:gridCol w:w="4508"/>
        <w:tblGridChange w:id="1060">
          <w:tblGrid>
            <w:gridCol w:w="4508"/>
            <w:gridCol w:w="4508"/>
          </w:tblGrid>
        </w:tblGridChange>
      </w:tblGrid>
      <w:tr w:rsidR="001434C3" w14:paraId="6DB6F90F" w14:textId="77777777" w:rsidTr="007F3E44">
        <w:trPr>
          <w:trHeight w:val="567"/>
          <w:trPrChange w:id="1061" w:author="Yigit Cay" w:date="2019-12-09T13:40:00Z">
            <w:trPr>
              <w:trHeight w:val="567"/>
            </w:trPr>
          </w:trPrChange>
        </w:trPr>
        <w:tc>
          <w:tcPr>
            <w:tcW w:w="4508" w:type="dxa"/>
            <w:shd w:val="clear" w:color="auto" w:fill="F2F2F2" w:themeFill="background1" w:themeFillShade="F2"/>
            <w:vAlign w:val="center"/>
            <w:tcPrChange w:id="1062" w:author="Yigit Cay" w:date="2019-12-09T13:40:00Z">
              <w:tcPr>
                <w:tcW w:w="4508" w:type="dxa"/>
                <w:shd w:val="clear" w:color="auto" w:fill="92D050"/>
                <w:vAlign w:val="center"/>
              </w:tcPr>
            </w:tcPrChange>
          </w:tcPr>
          <w:p w14:paraId="74F78E70" w14:textId="7563368C" w:rsidR="001434C3" w:rsidRPr="001434C3" w:rsidRDefault="001434C3" w:rsidP="001434C3">
            <w:pPr>
              <w:jc w:val="center"/>
              <w:rPr>
                <w:b/>
                <w:bCs/>
              </w:rPr>
            </w:pPr>
            <w:r w:rsidRPr="001434C3">
              <w:rPr>
                <w:b/>
                <w:bCs/>
              </w:rPr>
              <w:t>Task</w:t>
            </w:r>
          </w:p>
        </w:tc>
        <w:tc>
          <w:tcPr>
            <w:tcW w:w="4508" w:type="dxa"/>
            <w:shd w:val="clear" w:color="auto" w:fill="F2F2F2" w:themeFill="background1" w:themeFillShade="F2"/>
            <w:vAlign w:val="center"/>
            <w:tcPrChange w:id="1063" w:author="Yigit Cay" w:date="2019-12-09T13:40:00Z">
              <w:tcPr>
                <w:tcW w:w="4508" w:type="dxa"/>
                <w:shd w:val="clear" w:color="auto" w:fill="92D050"/>
                <w:vAlign w:val="center"/>
              </w:tcPr>
            </w:tcPrChange>
          </w:tcPr>
          <w:p w14:paraId="5820645C" w14:textId="2A51D318" w:rsidR="001434C3" w:rsidRPr="001434C3" w:rsidRDefault="001434C3" w:rsidP="001434C3">
            <w:pPr>
              <w:jc w:val="center"/>
              <w:rPr>
                <w:b/>
                <w:bCs/>
              </w:rPr>
            </w:pPr>
            <w:r w:rsidRPr="001434C3">
              <w:rPr>
                <w:b/>
                <w:bCs/>
              </w:rPr>
              <w:t>Responsible Person</w:t>
            </w:r>
          </w:p>
        </w:tc>
      </w:tr>
      <w:tr w:rsidR="001434C3" w14:paraId="24A1C3DA" w14:textId="77777777" w:rsidTr="00E00B62">
        <w:trPr>
          <w:trHeight w:val="567"/>
        </w:trPr>
        <w:tc>
          <w:tcPr>
            <w:tcW w:w="4508" w:type="dxa"/>
            <w:vAlign w:val="center"/>
          </w:tcPr>
          <w:p w14:paraId="02204769" w14:textId="67F34E56" w:rsidR="001434C3" w:rsidRDefault="001434C3" w:rsidP="001434C3">
            <w:pPr>
              <w:jc w:val="center"/>
            </w:pPr>
            <w:r>
              <w:t>Ground Station Equipment</w:t>
            </w:r>
          </w:p>
        </w:tc>
        <w:tc>
          <w:tcPr>
            <w:tcW w:w="4508" w:type="dxa"/>
            <w:vAlign w:val="center"/>
          </w:tcPr>
          <w:p w14:paraId="2B60336E" w14:textId="77777777" w:rsidR="001434C3" w:rsidRDefault="001434C3" w:rsidP="001434C3">
            <w:pPr>
              <w:jc w:val="center"/>
            </w:pPr>
            <w:bookmarkStart w:id="1064" w:name="_GoBack"/>
            <w:bookmarkEnd w:id="1064"/>
          </w:p>
        </w:tc>
      </w:tr>
      <w:tr w:rsidR="001434C3" w14:paraId="79D5931D" w14:textId="77777777" w:rsidTr="00E00B62">
        <w:trPr>
          <w:trHeight w:val="567"/>
        </w:trPr>
        <w:tc>
          <w:tcPr>
            <w:tcW w:w="4508" w:type="dxa"/>
            <w:vAlign w:val="center"/>
          </w:tcPr>
          <w:p w14:paraId="0EFA5C98" w14:textId="37DEAE58" w:rsidR="001434C3" w:rsidRDefault="001434C3" w:rsidP="001434C3">
            <w:pPr>
              <w:jc w:val="center"/>
            </w:pPr>
            <w:r>
              <w:t>Preparation and installation of heaters and thermocouples</w:t>
            </w:r>
          </w:p>
        </w:tc>
        <w:tc>
          <w:tcPr>
            <w:tcW w:w="4508" w:type="dxa"/>
            <w:vAlign w:val="center"/>
          </w:tcPr>
          <w:p w14:paraId="35BEF54E" w14:textId="77777777" w:rsidR="001434C3" w:rsidRDefault="001434C3" w:rsidP="001434C3">
            <w:pPr>
              <w:jc w:val="center"/>
            </w:pPr>
          </w:p>
        </w:tc>
      </w:tr>
      <w:tr w:rsidR="001434C3" w14:paraId="2B52AC85" w14:textId="77777777" w:rsidTr="00E00B62">
        <w:trPr>
          <w:trHeight w:val="567"/>
        </w:trPr>
        <w:tc>
          <w:tcPr>
            <w:tcW w:w="4508" w:type="dxa"/>
            <w:vAlign w:val="center"/>
          </w:tcPr>
          <w:p w14:paraId="1F7D93E9" w14:textId="76CA322E" w:rsidR="001434C3" w:rsidRDefault="001434C3" w:rsidP="001434C3">
            <w:pPr>
              <w:jc w:val="center"/>
            </w:pPr>
            <w:r>
              <w:t>D-sub Connector Preparation</w:t>
            </w:r>
          </w:p>
        </w:tc>
        <w:tc>
          <w:tcPr>
            <w:tcW w:w="4508" w:type="dxa"/>
            <w:vAlign w:val="center"/>
          </w:tcPr>
          <w:p w14:paraId="2FA01502" w14:textId="77777777" w:rsidR="001434C3" w:rsidRDefault="001434C3" w:rsidP="001434C3">
            <w:pPr>
              <w:jc w:val="center"/>
            </w:pPr>
          </w:p>
        </w:tc>
      </w:tr>
      <w:tr w:rsidR="001434C3" w14:paraId="7C9A503B" w14:textId="77777777" w:rsidTr="00E00B62">
        <w:trPr>
          <w:trHeight w:val="567"/>
        </w:trPr>
        <w:tc>
          <w:tcPr>
            <w:tcW w:w="4508" w:type="dxa"/>
            <w:vAlign w:val="center"/>
          </w:tcPr>
          <w:p w14:paraId="1DB12609" w14:textId="514247D2" w:rsidR="001434C3" w:rsidRDefault="001434C3" w:rsidP="001434C3">
            <w:pPr>
              <w:jc w:val="center"/>
            </w:pPr>
            <w:r>
              <w:t>Battery Charging Setup</w:t>
            </w:r>
          </w:p>
        </w:tc>
        <w:tc>
          <w:tcPr>
            <w:tcW w:w="4508" w:type="dxa"/>
            <w:vAlign w:val="center"/>
          </w:tcPr>
          <w:p w14:paraId="300CF832" w14:textId="77777777" w:rsidR="001434C3" w:rsidRDefault="001434C3" w:rsidP="001434C3">
            <w:pPr>
              <w:jc w:val="center"/>
            </w:pPr>
          </w:p>
        </w:tc>
      </w:tr>
      <w:tr w:rsidR="001434C3" w14:paraId="53261D63" w14:textId="77777777" w:rsidTr="00E00B62">
        <w:trPr>
          <w:trHeight w:val="567"/>
        </w:trPr>
        <w:tc>
          <w:tcPr>
            <w:tcW w:w="4508" w:type="dxa"/>
            <w:vAlign w:val="center"/>
          </w:tcPr>
          <w:p w14:paraId="4704DEDF" w14:textId="7061B6E4" w:rsidR="001434C3" w:rsidRDefault="001434C3" w:rsidP="001434C3">
            <w:pPr>
              <w:jc w:val="center"/>
            </w:pPr>
            <w:r>
              <w:t>Antenna preparation and deployment test trial</w:t>
            </w:r>
          </w:p>
        </w:tc>
        <w:tc>
          <w:tcPr>
            <w:tcW w:w="4508" w:type="dxa"/>
            <w:vAlign w:val="center"/>
          </w:tcPr>
          <w:p w14:paraId="20E6D92B" w14:textId="77777777" w:rsidR="001434C3" w:rsidRDefault="001434C3" w:rsidP="001434C3">
            <w:pPr>
              <w:jc w:val="center"/>
            </w:pPr>
          </w:p>
        </w:tc>
      </w:tr>
      <w:tr w:rsidR="001434C3" w14:paraId="01513598" w14:textId="77777777" w:rsidTr="00E00B62">
        <w:trPr>
          <w:trHeight w:val="567"/>
        </w:trPr>
        <w:tc>
          <w:tcPr>
            <w:tcW w:w="4508" w:type="dxa"/>
            <w:vAlign w:val="center"/>
          </w:tcPr>
          <w:p w14:paraId="784245D7" w14:textId="10272B48" w:rsidR="001434C3" w:rsidRDefault="001434C3" w:rsidP="001434C3">
            <w:pPr>
              <w:jc w:val="center"/>
            </w:pPr>
            <w:r>
              <w:t>Documentation</w:t>
            </w:r>
          </w:p>
        </w:tc>
        <w:tc>
          <w:tcPr>
            <w:tcW w:w="4508" w:type="dxa"/>
            <w:vAlign w:val="center"/>
          </w:tcPr>
          <w:p w14:paraId="217E3202" w14:textId="77777777" w:rsidR="001434C3" w:rsidRDefault="001434C3" w:rsidP="001434C3">
            <w:pPr>
              <w:jc w:val="center"/>
            </w:pPr>
          </w:p>
        </w:tc>
      </w:tr>
      <w:tr w:rsidR="001434C3" w14:paraId="73E758EF" w14:textId="77777777" w:rsidTr="00E00B62">
        <w:trPr>
          <w:trHeight w:val="567"/>
        </w:trPr>
        <w:tc>
          <w:tcPr>
            <w:tcW w:w="4508" w:type="dxa"/>
            <w:vAlign w:val="center"/>
          </w:tcPr>
          <w:p w14:paraId="2381CAE8" w14:textId="4E9458F5" w:rsidR="001434C3" w:rsidRDefault="001434C3" w:rsidP="001434C3">
            <w:pPr>
              <w:jc w:val="center"/>
            </w:pPr>
            <w:r>
              <w:t>Support</w:t>
            </w:r>
          </w:p>
        </w:tc>
        <w:tc>
          <w:tcPr>
            <w:tcW w:w="4508" w:type="dxa"/>
            <w:vAlign w:val="center"/>
          </w:tcPr>
          <w:p w14:paraId="4551F315" w14:textId="77777777" w:rsidR="001434C3" w:rsidRDefault="001434C3" w:rsidP="001434C3">
            <w:pPr>
              <w:jc w:val="center"/>
            </w:pPr>
          </w:p>
        </w:tc>
      </w:tr>
      <w:tr w:rsidR="001434C3" w14:paraId="338520B9" w14:textId="77777777" w:rsidTr="00E00B62">
        <w:trPr>
          <w:trHeight w:val="567"/>
        </w:trPr>
        <w:tc>
          <w:tcPr>
            <w:tcW w:w="4508" w:type="dxa"/>
            <w:vAlign w:val="center"/>
          </w:tcPr>
          <w:p w14:paraId="0D4BCB5A" w14:textId="7E8F0A67" w:rsidR="001434C3" w:rsidRDefault="001434C3" w:rsidP="001434C3">
            <w:pPr>
              <w:jc w:val="center"/>
            </w:pPr>
            <w:r>
              <w:t>TVT lead</w:t>
            </w:r>
          </w:p>
        </w:tc>
        <w:tc>
          <w:tcPr>
            <w:tcW w:w="4508" w:type="dxa"/>
            <w:vAlign w:val="center"/>
          </w:tcPr>
          <w:p w14:paraId="2FC4FF5B" w14:textId="77777777" w:rsidR="001434C3" w:rsidRDefault="001434C3" w:rsidP="001434C3">
            <w:pPr>
              <w:jc w:val="center"/>
            </w:pPr>
          </w:p>
        </w:tc>
      </w:tr>
      <w:tr w:rsidR="001434C3" w14:paraId="0F8BFD53" w14:textId="77777777" w:rsidTr="00E00B62">
        <w:trPr>
          <w:trHeight w:val="567"/>
        </w:trPr>
        <w:tc>
          <w:tcPr>
            <w:tcW w:w="4508" w:type="dxa"/>
            <w:vAlign w:val="center"/>
          </w:tcPr>
          <w:p w14:paraId="15452ACF" w14:textId="61C82DF7" w:rsidR="001434C3" w:rsidRDefault="001434C3" w:rsidP="001434C3">
            <w:pPr>
              <w:jc w:val="center"/>
            </w:pPr>
            <w:r>
              <w:t xml:space="preserve">Team </w:t>
            </w:r>
            <w:r w:rsidR="008B17E7">
              <w:t>management</w:t>
            </w:r>
          </w:p>
        </w:tc>
        <w:tc>
          <w:tcPr>
            <w:tcW w:w="4508" w:type="dxa"/>
            <w:vAlign w:val="center"/>
          </w:tcPr>
          <w:p w14:paraId="1987F342" w14:textId="77777777" w:rsidR="001434C3" w:rsidRDefault="001434C3" w:rsidP="001434C3">
            <w:pPr>
              <w:jc w:val="center"/>
            </w:pPr>
          </w:p>
        </w:tc>
      </w:tr>
    </w:tbl>
    <w:p w14:paraId="568E0B52" w14:textId="7872A12F" w:rsidR="000A2E78" w:rsidRDefault="000A2E78" w:rsidP="00F8314D"/>
    <w:p w14:paraId="609E9157" w14:textId="77777777" w:rsidR="000A2E78" w:rsidRDefault="000A2E78">
      <w:r>
        <w:br w:type="page"/>
      </w:r>
    </w:p>
    <w:p w14:paraId="4DE81EBB" w14:textId="5EB71A59" w:rsidR="00784AD2" w:rsidRDefault="00784AD2" w:rsidP="003536BF">
      <w:pPr>
        <w:pStyle w:val="Heading1"/>
        <w:numPr>
          <w:ilvl w:val="0"/>
          <w:numId w:val="4"/>
        </w:numPr>
        <w:jc w:val="both"/>
      </w:pPr>
      <w:bookmarkStart w:id="1065" w:name="_Toc26640301"/>
      <w:r>
        <w:lastRenderedPageBreak/>
        <w:t>Safety Requirement</w:t>
      </w:r>
      <w:bookmarkEnd w:id="1065"/>
    </w:p>
    <w:p w14:paraId="68BF0A87" w14:textId="77777777" w:rsidR="001434C3" w:rsidRDefault="001434C3" w:rsidP="001434C3">
      <w:pPr>
        <w:jc w:val="both"/>
      </w:pPr>
      <w:r>
        <w:t>During the test period, in consideration of the safety of work, strictly observe the following matters:</w:t>
      </w:r>
    </w:p>
    <w:p w14:paraId="0403CF76" w14:textId="502F1814" w:rsidR="001434C3" w:rsidRDefault="001434C3" w:rsidP="001434C3">
      <w:pPr>
        <w:pStyle w:val="ListParagraph"/>
        <w:numPr>
          <w:ilvl w:val="0"/>
          <w:numId w:val="20"/>
        </w:numPr>
        <w:jc w:val="both"/>
      </w:pPr>
      <w:r>
        <w:t>During testing, the field officer shall supervise all work and instruct properly to assure the safety of work.</w:t>
      </w:r>
    </w:p>
    <w:p w14:paraId="213AA35B" w14:textId="1D7A28E4" w:rsidR="001434C3" w:rsidRDefault="001434C3" w:rsidP="001434C3">
      <w:pPr>
        <w:pStyle w:val="ListParagraph"/>
        <w:numPr>
          <w:ilvl w:val="0"/>
          <w:numId w:val="20"/>
        </w:numPr>
        <w:jc w:val="both"/>
      </w:pPr>
      <w:r>
        <w:t>Use a crane or a handcart to move any heavy item with anticipated risk.</w:t>
      </w:r>
    </w:p>
    <w:p w14:paraId="6199AA74" w14:textId="39BF7D08" w:rsidR="001434C3" w:rsidRDefault="001434C3" w:rsidP="001434C3">
      <w:pPr>
        <w:pStyle w:val="ListParagraph"/>
        <w:numPr>
          <w:ilvl w:val="0"/>
          <w:numId w:val="20"/>
        </w:numPr>
        <w:jc w:val="both"/>
      </w:pPr>
      <w:r>
        <w:t>The ceiling crane shall be operated only by licensed personnel. I-bolt / lifting equipment should be inspected each time before operating the crane. No entry to the area under the suspended material is permitted.</w:t>
      </w:r>
    </w:p>
    <w:p w14:paraId="5F2D2085" w14:textId="7DB47854" w:rsidR="001434C3" w:rsidRDefault="001434C3" w:rsidP="001434C3">
      <w:pPr>
        <w:pStyle w:val="ListParagraph"/>
        <w:numPr>
          <w:ilvl w:val="0"/>
          <w:numId w:val="20"/>
        </w:numPr>
        <w:jc w:val="both"/>
      </w:pPr>
      <w:r>
        <w:t>During testing, keep unnecessary items away from the testing machine.</w:t>
      </w:r>
    </w:p>
    <w:p w14:paraId="61457C3C" w14:textId="78650C48" w:rsidR="001434C3" w:rsidRDefault="001434C3" w:rsidP="001434C3">
      <w:pPr>
        <w:pStyle w:val="ListParagraph"/>
        <w:numPr>
          <w:ilvl w:val="0"/>
          <w:numId w:val="20"/>
        </w:numPr>
        <w:jc w:val="both"/>
      </w:pPr>
      <w:r>
        <w:t>Gloves shall be worn when handling a satellite or sensors.</w:t>
      </w:r>
    </w:p>
    <w:p w14:paraId="41BBF58B" w14:textId="37CD2C8A" w:rsidR="001434C3" w:rsidRDefault="001434C3" w:rsidP="001434C3">
      <w:pPr>
        <w:pStyle w:val="ListParagraph"/>
        <w:numPr>
          <w:ilvl w:val="0"/>
          <w:numId w:val="20"/>
        </w:numPr>
        <w:jc w:val="both"/>
      </w:pPr>
      <w:r>
        <w:t>Do not place any item on safety-related motion lines, such as the emergency exit, corridor, fire extinguishers, etc.</w:t>
      </w:r>
    </w:p>
    <w:p w14:paraId="62C7B6FA" w14:textId="5E3C7725" w:rsidR="001434C3" w:rsidRDefault="001434C3" w:rsidP="001434C3">
      <w:pPr>
        <w:pStyle w:val="ListParagraph"/>
        <w:numPr>
          <w:ilvl w:val="0"/>
          <w:numId w:val="20"/>
        </w:numPr>
        <w:jc w:val="both"/>
      </w:pPr>
      <w:r>
        <w:t>When a high voltage apparatus is used, turn off the power before inspecting, touching, or modifying, etc.</w:t>
      </w:r>
    </w:p>
    <w:p w14:paraId="746F1B04" w14:textId="7D0B9694" w:rsidR="00784AD2" w:rsidRDefault="001434C3" w:rsidP="001434C3">
      <w:pPr>
        <w:pStyle w:val="ListParagraph"/>
        <w:numPr>
          <w:ilvl w:val="0"/>
          <w:numId w:val="20"/>
        </w:numPr>
        <w:jc w:val="both"/>
      </w:pPr>
      <w:r>
        <w:t xml:space="preserve">In the case of a natural disaster or a serious accident, take emergency measures and prevent secondary accidents immediately. Then communicate via the following emergency communication links shown below in </w:t>
      </w:r>
      <w:r>
        <w:fldChar w:fldCharType="begin"/>
      </w:r>
      <w:r>
        <w:instrText xml:space="preserve"> REF _Ref26560894 \h </w:instrText>
      </w:r>
      <w:r>
        <w:fldChar w:fldCharType="separate"/>
      </w:r>
      <w:r w:rsidR="00B36868">
        <w:t xml:space="preserve">Figure </w:t>
      </w:r>
      <w:r w:rsidR="00B36868">
        <w:rPr>
          <w:noProof/>
        </w:rPr>
        <w:t>9</w:t>
      </w:r>
      <w:r>
        <w:fldChar w:fldCharType="end"/>
      </w:r>
      <w:r>
        <w:t>.</w:t>
      </w:r>
    </w:p>
    <w:p w14:paraId="06F2B515" w14:textId="51808BA0" w:rsidR="00784AD2" w:rsidRDefault="001434C3" w:rsidP="001434C3">
      <w:pPr>
        <w:jc w:val="center"/>
      </w:pPr>
      <w:r>
        <w:rPr>
          <w:noProof/>
          <w:lang w:val="en-GB"/>
        </w:rPr>
        <w:drawing>
          <wp:inline distT="0" distB="0" distL="0" distR="0" wp14:anchorId="4B794A7F" wp14:editId="5B300F6E">
            <wp:extent cx="3615083" cy="5153025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1147" cy="517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C82E" w14:textId="716C7BDA" w:rsidR="00784AD2" w:rsidRDefault="001434C3" w:rsidP="001434C3">
      <w:pPr>
        <w:pStyle w:val="Caption"/>
        <w:jc w:val="center"/>
      </w:pPr>
      <w:bookmarkStart w:id="1066" w:name="_Ref26560894"/>
      <w:r>
        <w:t xml:space="preserve">Figure </w:t>
      </w:r>
      <w:r w:rsidR="006A7531">
        <w:fldChar w:fldCharType="begin"/>
      </w:r>
      <w:r w:rsidR="006A7531">
        <w:instrText xml:space="preserve"> SEQ Figure \* ARABIC </w:instrText>
      </w:r>
      <w:r w:rsidR="006A7531">
        <w:fldChar w:fldCharType="separate"/>
      </w:r>
      <w:r w:rsidR="00B36868">
        <w:rPr>
          <w:noProof/>
        </w:rPr>
        <w:t>9</w:t>
      </w:r>
      <w:r w:rsidR="006A7531">
        <w:rPr>
          <w:noProof/>
        </w:rPr>
        <w:fldChar w:fldCharType="end"/>
      </w:r>
      <w:bookmarkEnd w:id="1066"/>
      <w:r>
        <w:t xml:space="preserve"> </w:t>
      </w:r>
      <w:r w:rsidRPr="00072D9F">
        <w:t>Emergency procedure flow chart</w:t>
      </w:r>
    </w:p>
    <w:p w14:paraId="27211B8B" w14:textId="6874EF2B" w:rsidR="001434C3" w:rsidRDefault="001434C3" w:rsidP="001434C3">
      <w:pPr>
        <w:pStyle w:val="Heading2"/>
        <w:numPr>
          <w:ilvl w:val="1"/>
          <w:numId w:val="4"/>
        </w:numPr>
      </w:pPr>
      <w:bookmarkStart w:id="1067" w:name="_Toc26640302"/>
      <w:r>
        <w:lastRenderedPageBreak/>
        <w:t xml:space="preserve">What to say in </w:t>
      </w:r>
      <w:proofErr w:type="gramStart"/>
      <w:r>
        <w:t>Japanese</w:t>
      </w:r>
      <w:bookmarkEnd w:id="1067"/>
      <w:proofErr w:type="gramEnd"/>
    </w:p>
    <w:p w14:paraId="3C2A6D87" w14:textId="4DE6D561" w:rsidR="001434C3" w:rsidRPr="001434C3" w:rsidRDefault="001434C3" w:rsidP="001434C3">
      <w:pPr>
        <w:pStyle w:val="ListParagraph"/>
        <w:numPr>
          <w:ilvl w:val="0"/>
          <w:numId w:val="23"/>
        </w:numPr>
        <w:jc w:val="both"/>
        <w:rPr>
          <w:color w:val="4472C4" w:themeColor="accent1"/>
        </w:rPr>
      </w:pPr>
      <w:r>
        <w:t xml:space="preserve">You are the </w:t>
      </w:r>
      <w:r w:rsidRPr="001434C3">
        <w:rPr>
          <w:color w:val="4472C4" w:themeColor="accent1"/>
        </w:rPr>
        <w:t>center, 4th floor</w:t>
      </w:r>
    </w:p>
    <w:p w14:paraId="71637F8C" w14:textId="42B89934" w:rsidR="00784AD2" w:rsidRDefault="001434C3" w:rsidP="001434C3">
      <w:pPr>
        <w:jc w:val="both"/>
      </w:pPr>
      <w:r>
        <w:t xml:space="preserve">Kyushu </w:t>
      </w:r>
      <w:proofErr w:type="spellStart"/>
      <w:r>
        <w:t>kogyo</w:t>
      </w:r>
      <w:proofErr w:type="spellEnd"/>
      <w:r>
        <w:t xml:space="preserve"> </w:t>
      </w:r>
      <w:proofErr w:type="spellStart"/>
      <w:r>
        <w:t>daigaku</w:t>
      </w:r>
      <w:proofErr w:type="spellEnd"/>
      <w:r>
        <w:t xml:space="preserve">, </w:t>
      </w:r>
      <w:proofErr w:type="spellStart"/>
      <w:r w:rsidRPr="001434C3">
        <w:rPr>
          <w:color w:val="4472C4" w:themeColor="accent1"/>
        </w:rPr>
        <w:t>kogakubu</w:t>
      </w:r>
      <w:proofErr w:type="spellEnd"/>
      <w:r w:rsidRPr="001434C3">
        <w:rPr>
          <w:color w:val="4472C4" w:themeColor="accent1"/>
        </w:rPr>
        <w:t xml:space="preserve"> no </w:t>
      </w:r>
      <w:proofErr w:type="spellStart"/>
      <w:r w:rsidRPr="001434C3">
        <w:rPr>
          <w:color w:val="4472C4" w:themeColor="accent1"/>
        </w:rPr>
        <w:t>sogo</w:t>
      </w:r>
      <w:proofErr w:type="spellEnd"/>
      <w:r w:rsidRPr="001434C3">
        <w:rPr>
          <w:color w:val="4472C4" w:themeColor="accent1"/>
        </w:rPr>
        <w:t xml:space="preserve"> </w:t>
      </w:r>
      <w:proofErr w:type="spellStart"/>
      <w:r w:rsidRPr="001434C3">
        <w:rPr>
          <w:color w:val="4472C4" w:themeColor="accent1"/>
        </w:rPr>
        <w:t>kenkyu</w:t>
      </w:r>
      <w:proofErr w:type="spellEnd"/>
      <w:r w:rsidRPr="001434C3">
        <w:rPr>
          <w:color w:val="4472C4" w:themeColor="accent1"/>
        </w:rPr>
        <w:t xml:space="preserve"> </w:t>
      </w:r>
      <w:proofErr w:type="spellStart"/>
      <w:r w:rsidRPr="001434C3">
        <w:rPr>
          <w:color w:val="4472C4" w:themeColor="accent1"/>
        </w:rPr>
        <w:t>ichi-goto</w:t>
      </w:r>
      <w:proofErr w:type="spellEnd"/>
      <w:r w:rsidRPr="001434C3">
        <w:rPr>
          <w:color w:val="4472C4" w:themeColor="accent1"/>
        </w:rPr>
        <w:t xml:space="preserve">, </w:t>
      </w:r>
      <w:proofErr w:type="spellStart"/>
      <w:r w:rsidRPr="001434C3">
        <w:rPr>
          <w:color w:val="4472C4" w:themeColor="accent1"/>
        </w:rPr>
        <w:t>yonkai</w:t>
      </w:r>
      <w:proofErr w:type="spellEnd"/>
      <w:r w:rsidRPr="001434C3">
        <w:rPr>
          <w:color w:val="4472C4" w:themeColor="accent1"/>
        </w:rPr>
        <w:t xml:space="preserve"> de ________</w:t>
      </w:r>
      <w:proofErr w:type="spellStart"/>
      <w:r w:rsidRPr="001434C3">
        <w:rPr>
          <w:color w:val="4472C4" w:themeColor="accent1"/>
        </w:rPr>
        <w:t>nin</w:t>
      </w:r>
      <w:proofErr w:type="spellEnd"/>
      <w:r w:rsidRPr="001434C3">
        <w:rPr>
          <w:color w:val="4472C4" w:themeColor="accent1"/>
        </w:rPr>
        <w:t xml:space="preserve"> </w:t>
      </w:r>
      <w:proofErr w:type="spellStart"/>
      <w:r w:rsidRPr="001434C3">
        <w:rPr>
          <w:color w:val="4472C4" w:themeColor="accent1"/>
        </w:rPr>
        <w:t>fushosha</w:t>
      </w:r>
      <w:proofErr w:type="spellEnd"/>
      <w:r w:rsidRPr="001434C3">
        <w:rPr>
          <w:color w:val="4472C4" w:themeColor="accent1"/>
        </w:rPr>
        <w:t xml:space="preserve"> (= injured)/</w:t>
      </w:r>
      <w:proofErr w:type="spellStart"/>
      <w:r w:rsidRPr="001434C3">
        <w:rPr>
          <w:color w:val="4472C4" w:themeColor="accent1"/>
        </w:rPr>
        <w:t>kasai</w:t>
      </w:r>
      <w:proofErr w:type="spellEnd"/>
      <w:r w:rsidRPr="001434C3">
        <w:rPr>
          <w:color w:val="4472C4" w:themeColor="accent1"/>
        </w:rPr>
        <w:t xml:space="preserve"> (= fire)</w:t>
      </w:r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hassei</w:t>
      </w:r>
      <w:proofErr w:type="spellEnd"/>
      <w:r>
        <w:t xml:space="preserve"> </w:t>
      </w:r>
      <w:proofErr w:type="spellStart"/>
      <w:r>
        <w:t>shimasita</w:t>
      </w:r>
      <w:proofErr w:type="spellEnd"/>
      <w:r>
        <w:t xml:space="preserve">. </w:t>
      </w:r>
      <w:proofErr w:type="spellStart"/>
      <w:r>
        <w:t>Watashi</w:t>
      </w:r>
      <w:proofErr w:type="spellEnd"/>
      <w:r>
        <w:t xml:space="preserve"> ha ________ (your name) </w:t>
      </w:r>
      <w:proofErr w:type="spellStart"/>
      <w:r>
        <w:t>desu</w:t>
      </w:r>
      <w:proofErr w:type="spellEnd"/>
      <w:r>
        <w:t>.</w:t>
      </w:r>
    </w:p>
    <w:p w14:paraId="48CB462B" w14:textId="77777777" w:rsidR="001434C3" w:rsidRDefault="001434C3" w:rsidP="001434C3">
      <w:pPr>
        <w:jc w:val="both"/>
      </w:pPr>
      <w:r>
        <w:t>Kyushu Institute of Technology, General Research Building No. 1, 4th floor. There are ________ people injured/There is a fire. I am ________ (your name).</w:t>
      </w:r>
    </w:p>
    <w:p w14:paraId="394FC17A" w14:textId="5E6857AB" w:rsidR="001434C3" w:rsidRDefault="001434C3" w:rsidP="003C6D77">
      <w:pPr>
        <w:pStyle w:val="ListParagraph"/>
        <w:numPr>
          <w:ilvl w:val="0"/>
          <w:numId w:val="23"/>
        </w:numPr>
        <w:jc w:val="both"/>
      </w:pPr>
      <w:r>
        <w:t xml:space="preserve">You are at </w:t>
      </w:r>
      <w:r w:rsidRPr="003C6D77">
        <w:rPr>
          <w:color w:val="4472C4" w:themeColor="accent1"/>
        </w:rPr>
        <w:t>SVBL, 1st floor</w:t>
      </w:r>
    </w:p>
    <w:p w14:paraId="43BE47B4" w14:textId="77777777" w:rsidR="001434C3" w:rsidRDefault="001434C3" w:rsidP="001434C3">
      <w:pPr>
        <w:jc w:val="both"/>
      </w:pPr>
      <w:r>
        <w:t xml:space="preserve">Kyushu </w:t>
      </w:r>
      <w:proofErr w:type="spellStart"/>
      <w:r>
        <w:t>kogyo</w:t>
      </w:r>
      <w:proofErr w:type="spellEnd"/>
      <w:r>
        <w:t xml:space="preserve"> </w:t>
      </w:r>
      <w:proofErr w:type="spellStart"/>
      <w:r>
        <w:t>daigaku</w:t>
      </w:r>
      <w:proofErr w:type="spellEnd"/>
      <w:r>
        <w:t xml:space="preserve">, </w:t>
      </w:r>
      <w:proofErr w:type="spellStart"/>
      <w:r w:rsidRPr="003C6D77">
        <w:rPr>
          <w:color w:val="4472C4" w:themeColor="accent1"/>
        </w:rPr>
        <w:t>kogakubu</w:t>
      </w:r>
      <w:proofErr w:type="spellEnd"/>
      <w:r w:rsidRPr="003C6D77">
        <w:rPr>
          <w:color w:val="4472C4" w:themeColor="accent1"/>
        </w:rPr>
        <w:t xml:space="preserve"> no </w:t>
      </w:r>
      <w:proofErr w:type="spellStart"/>
      <w:r w:rsidRPr="003C6D77">
        <w:rPr>
          <w:color w:val="4472C4" w:themeColor="accent1"/>
        </w:rPr>
        <w:t>sogo</w:t>
      </w:r>
      <w:proofErr w:type="spellEnd"/>
      <w:r w:rsidRPr="003C6D77">
        <w:rPr>
          <w:color w:val="4472C4" w:themeColor="accent1"/>
        </w:rPr>
        <w:t xml:space="preserve"> </w:t>
      </w:r>
      <w:proofErr w:type="spellStart"/>
      <w:r w:rsidRPr="003C6D77">
        <w:rPr>
          <w:color w:val="4472C4" w:themeColor="accent1"/>
        </w:rPr>
        <w:t>kenkyu</w:t>
      </w:r>
      <w:proofErr w:type="spellEnd"/>
      <w:r w:rsidRPr="003C6D77">
        <w:rPr>
          <w:color w:val="4472C4" w:themeColor="accent1"/>
        </w:rPr>
        <w:t xml:space="preserve"> </w:t>
      </w:r>
      <w:proofErr w:type="spellStart"/>
      <w:r w:rsidRPr="003C6D77">
        <w:rPr>
          <w:color w:val="4472C4" w:themeColor="accent1"/>
        </w:rPr>
        <w:t>ni-goto</w:t>
      </w:r>
      <w:proofErr w:type="spellEnd"/>
      <w:r w:rsidRPr="003C6D77">
        <w:rPr>
          <w:color w:val="4472C4" w:themeColor="accent1"/>
        </w:rPr>
        <w:t xml:space="preserve">, </w:t>
      </w:r>
      <w:proofErr w:type="spellStart"/>
      <w:r w:rsidRPr="003C6D77">
        <w:rPr>
          <w:color w:val="4472C4" w:themeColor="accent1"/>
        </w:rPr>
        <w:t>ichikai</w:t>
      </w:r>
      <w:proofErr w:type="spellEnd"/>
      <w:r w:rsidRPr="003C6D77">
        <w:rPr>
          <w:color w:val="4472C4" w:themeColor="accent1"/>
        </w:rPr>
        <w:t xml:space="preserve"> de ________</w:t>
      </w:r>
      <w:proofErr w:type="spellStart"/>
      <w:r w:rsidRPr="003C6D77">
        <w:rPr>
          <w:color w:val="4472C4" w:themeColor="accent1"/>
        </w:rPr>
        <w:t>nin</w:t>
      </w:r>
      <w:proofErr w:type="spellEnd"/>
      <w:r w:rsidRPr="003C6D77">
        <w:rPr>
          <w:color w:val="4472C4" w:themeColor="accent1"/>
        </w:rPr>
        <w:t xml:space="preserve"> </w:t>
      </w:r>
      <w:proofErr w:type="spellStart"/>
      <w:r w:rsidRPr="003C6D77">
        <w:rPr>
          <w:color w:val="4472C4" w:themeColor="accent1"/>
        </w:rPr>
        <w:t>fushosha</w:t>
      </w:r>
      <w:proofErr w:type="spellEnd"/>
      <w:r w:rsidRPr="003C6D77">
        <w:rPr>
          <w:color w:val="4472C4" w:themeColor="accent1"/>
        </w:rPr>
        <w:t xml:space="preserve"> (= injured)/</w:t>
      </w:r>
      <w:proofErr w:type="spellStart"/>
      <w:r w:rsidRPr="003C6D77">
        <w:rPr>
          <w:color w:val="4472C4" w:themeColor="accent1"/>
        </w:rPr>
        <w:t>kasai</w:t>
      </w:r>
      <w:proofErr w:type="spellEnd"/>
      <w:r w:rsidRPr="003C6D77">
        <w:rPr>
          <w:color w:val="4472C4" w:themeColor="accent1"/>
        </w:rPr>
        <w:t xml:space="preserve"> (= fire) </w:t>
      </w:r>
      <w:proofErr w:type="spellStart"/>
      <w:r>
        <w:t>ga</w:t>
      </w:r>
      <w:proofErr w:type="spellEnd"/>
      <w:r>
        <w:t xml:space="preserve"> </w:t>
      </w:r>
      <w:proofErr w:type="spellStart"/>
      <w:r>
        <w:t>hassei</w:t>
      </w:r>
      <w:proofErr w:type="spellEnd"/>
      <w:r>
        <w:t xml:space="preserve"> </w:t>
      </w:r>
      <w:proofErr w:type="spellStart"/>
      <w:r>
        <w:t>shimasita</w:t>
      </w:r>
      <w:proofErr w:type="spellEnd"/>
      <w:r>
        <w:t xml:space="preserve">. </w:t>
      </w:r>
      <w:proofErr w:type="spellStart"/>
      <w:r>
        <w:t>Watashi</w:t>
      </w:r>
      <w:proofErr w:type="spellEnd"/>
      <w:r>
        <w:t xml:space="preserve"> ha ________ (your name) </w:t>
      </w:r>
      <w:proofErr w:type="spellStart"/>
      <w:r>
        <w:t>desu</w:t>
      </w:r>
      <w:proofErr w:type="spellEnd"/>
      <w:r>
        <w:t>.</w:t>
      </w:r>
    </w:p>
    <w:p w14:paraId="75D18AD2" w14:textId="77777777" w:rsidR="001434C3" w:rsidRDefault="001434C3" w:rsidP="001434C3">
      <w:pPr>
        <w:jc w:val="both"/>
      </w:pPr>
      <w:r>
        <w:t>Kyushu Institute of Technology, General Research Building No. 2, 1st floor. There are ________ people injured/There is a fire. I am ________ (your name).</w:t>
      </w:r>
    </w:p>
    <w:p w14:paraId="02C7909B" w14:textId="0817160D" w:rsidR="001434C3" w:rsidRDefault="001434C3" w:rsidP="003C6D77">
      <w:pPr>
        <w:pStyle w:val="ListParagraph"/>
        <w:numPr>
          <w:ilvl w:val="0"/>
          <w:numId w:val="23"/>
        </w:numPr>
        <w:jc w:val="both"/>
      </w:pPr>
      <w:r>
        <w:t xml:space="preserve">You are at </w:t>
      </w:r>
      <w:r w:rsidRPr="003C6D77">
        <w:rPr>
          <w:color w:val="4472C4" w:themeColor="accent1"/>
        </w:rPr>
        <w:t>SVBL, 2nd floor</w:t>
      </w:r>
    </w:p>
    <w:p w14:paraId="3D033697" w14:textId="77777777" w:rsidR="001434C3" w:rsidRDefault="001434C3" w:rsidP="001434C3">
      <w:pPr>
        <w:jc w:val="both"/>
      </w:pPr>
      <w:r>
        <w:t xml:space="preserve">Kyushu </w:t>
      </w:r>
      <w:proofErr w:type="spellStart"/>
      <w:r>
        <w:t>kogyo</w:t>
      </w:r>
      <w:proofErr w:type="spellEnd"/>
      <w:r>
        <w:t xml:space="preserve"> </w:t>
      </w:r>
      <w:proofErr w:type="spellStart"/>
      <w:r>
        <w:t>daigaku</w:t>
      </w:r>
      <w:proofErr w:type="spellEnd"/>
      <w:r>
        <w:t xml:space="preserve">, </w:t>
      </w:r>
      <w:proofErr w:type="spellStart"/>
      <w:r w:rsidRPr="003C6D77">
        <w:rPr>
          <w:color w:val="4472C4" w:themeColor="accent1"/>
        </w:rPr>
        <w:t>kogakubu</w:t>
      </w:r>
      <w:proofErr w:type="spellEnd"/>
      <w:r w:rsidRPr="003C6D77">
        <w:rPr>
          <w:color w:val="4472C4" w:themeColor="accent1"/>
        </w:rPr>
        <w:t xml:space="preserve"> no </w:t>
      </w:r>
      <w:proofErr w:type="spellStart"/>
      <w:r w:rsidRPr="003C6D77">
        <w:rPr>
          <w:color w:val="4472C4" w:themeColor="accent1"/>
        </w:rPr>
        <w:t>sogo</w:t>
      </w:r>
      <w:proofErr w:type="spellEnd"/>
      <w:r w:rsidRPr="003C6D77">
        <w:rPr>
          <w:color w:val="4472C4" w:themeColor="accent1"/>
        </w:rPr>
        <w:t xml:space="preserve"> </w:t>
      </w:r>
      <w:proofErr w:type="spellStart"/>
      <w:r w:rsidRPr="003C6D77">
        <w:rPr>
          <w:color w:val="4472C4" w:themeColor="accent1"/>
        </w:rPr>
        <w:t>kenkyu</w:t>
      </w:r>
      <w:proofErr w:type="spellEnd"/>
      <w:r w:rsidRPr="003C6D77">
        <w:rPr>
          <w:color w:val="4472C4" w:themeColor="accent1"/>
        </w:rPr>
        <w:t xml:space="preserve"> </w:t>
      </w:r>
      <w:proofErr w:type="spellStart"/>
      <w:r w:rsidRPr="003C6D77">
        <w:rPr>
          <w:color w:val="4472C4" w:themeColor="accent1"/>
        </w:rPr>
        <w:t>ni-goto</w:t>
      </w:r>
      <w:proofErr w:type="spellEnd"/>
      <w:r w:rsidRPr="003C6D77">
        <w:rPr>
          <w:color w:val="4472C4" w:themeColor="accent1"/>
        </w:rPr>
        <w:t xml:space="preserve">, </w:t>
      </w:r>
      <w:proofErr w:type="spellStart"/>
      <w:r w:rsidRPr="003C6D77">
        <w:rPr>
          <w:color w:val="4472C4" w:themeColor="accent1"/>
        </w:rPr>
        <w:t>nikai</w:t>
      </w:r>
      <w:proofErr w:type="spellEnd"/>
      <w:r w:rsidRPr="003C6D77">
        <w:rPr>
          <w:color w:val="4472C4" w:themeColor="accent1"/>
        </w:rPr>
        <w:t xml:space="preserve"> de ________</w:t>
      </w:r>
      <w:proofErr w:type="spellStart"/>
      <w:r w:rsidRPr="003C6D77">
        <w:rPr>
          <w:color w:val="4472C4" w:themeColor="accent1"/>
        </w:rPr>
        <w:t>nin</w:t>
      </w:r>
      <w:proofErr w:type="spellEnd"/>
      <w:r w:rsidRPr="003C6D77">
        <w:rPr>
          <w:color w:val="4472C4" w:themeColor="accent1"/>
        </w:rPr>
        <w:t xml:space="preserve"> </w:t>
      </w:r>
      <w:proofErr w:type="spellStart"/>
      <w:r w:rsidRPr="003C6D77">
        <w:rPr>
          <w:color w:val="4472C4" w:themeColor="accent1"/>
        </w:rPr>
        <w:t>fushosha</w:t>
      </w:r>
      <w:proofErr w:type="spellEnd"/>
      <w:r w:rsidRPr="003C6D77">
        <w:rPr>
          <w:color w:val="4472C4" w:themeColor="accent1"/>
        </w:rPr>
        <w:t xml:space="preserve"> (= injured)/</w:t>
      </w:r>
      <w:proofErr w:type="spellStart"/>
      <w:r w:rsidRPr="003C6D77">
        <w:rPr>
          <w:color w:val="4472C4" w:themeColor="accent1"/>
        </w:rPr>
        <w:t>kasai</w:t>
      </w:r>
      <w:proofErr w:type="spellEnd"/>
      <w:r w:rsidRPr="003C6D77">
        <w:rPr>
          <w:color w:val="4472C4" w:themeColor="accent1"/>
        </w:rPr>
        <w:t xml:space="preserve"> (= fire) </w:t>
      </w:r>
      <w:proofErr w:type="spellStart"/>
      <w:r>
        <w:t>ga</w:t>
      </w:r>
      <w:proofErr w:type="spellEnd"/>
      <w:r>
        <w:t xml:space="preserve"> </w:t>
      </w:r>
      <w:proofErr w:type="spellStart"/>
      <w:r>
        <w:t>hassei</w:t>
      </w:r>
      <w:proofErr w:type="spellEnd"/>
      <w:r>
        <w:t xml:space="preserve"> </w:t>
      </w:r>
      <w:proofErr w:type="spellStart"/>
      <w:r>
        <w:t>shimasita</w:t>
      </w:r>
      <w:proofErr w:type="spellEnd"/>
      <w:r>
        <w:t xml:space="preserve">. </w:t>
      </w:r>
      <w:proofErr w:type="spellStart"/>
      <w:r>
        <w:t>Watashi</w:t>
      </w:r>
      <w:proofErr w:type="spellEnd"/>
      <w:r>
        <w:t xml:space="preserve"> ha ________ (your name) </w:t>
      </w:r>
      <w:proofErr w:type="spellStart"/>
      <w:r>
        <w:t>desu</w:t>
      </w:r>
      <w:proofErr w:type="spellEnd"/>
      <w:r>
        <w:t>.</w:t>
      </w:r>
    </w:p>
    <w:p w14:paraId="3F52261C" w14:textId="77777777" w:rsidR="001434C3" w:rsidRDefault="001434C3" w:rsidP="001434C3">
      <w:pPr>
        <w:jc w:val="both"/>
      </w:pPr>
      <w:r>
        <w:t>Kyushu Institute of Technology, General Research Building No. 2, 2nd floor. There are ________ people injured/There is a fire. I am ________ (your name).</w:t>
      </w:r>
    </w:p>
    <w:p w14:paraId="4D8CD630" w14:textId="7782017E" w:rsidR="001434C3" w:rsidRDefault="001434C3" w:rsidP="003C6D77">
      <w:pPr>
        <w:pStyle w:val="ListParagraph"/>
        <w:numPr>
          <w:ilvl w:val="0"/>
          <w:numId w:val="23"/>
        </w:numPr>
        <w:jc w:val="both"/>
      </w:pPr>
      <w:r>
        <w:t xml:space="preserve">You are at </w:t>
      </w:r>
      <w:r w:rsidRPr="003C6D77">
        <w:rPr>
          <w:color w:val="4472C4" w:themeColor="accent1"/>
        </w:rPr>
        <w:t>SVBL, 3rd floor</w:t>
      </w:r>
    </w:p>
    <w:p w14:paraId="2F01DD5C" w14:textId="77777777" w:rsidR="001434C3" w:rsidRDefault="001434C3" w:rsidP="001434C3">
      <w:pPr>
        <w:jc w:val="both"/>
      </w:pPr>
      <w:r>
        <w:t xml:space="preserve">Kyushu </w:t>
      </w:r>
      <w:proofErr w:type="spellStart"/>
      <w:r>
        <w:t>kogyo</w:t>
      </w:r>
      <w:proofErr w:type="spellEnd"/>
      <w:r>
        <w:t xml:space="preserve"> </w:t>
      </w:r>
      <w:proofErr w:type="spellStart"/>
      <w:r>
        <w:t>daigaku</w:t>
      </w:r>
      <w:proofErr w:type="spellEnd"/>
      <w:r>
        <w:t xml:space="preserve">, </w:t>
      </w:r>
      <w:proofErr w:type="spellStart"/>
      <w:r w:rsidRPr="003C6D77">
        <w:rPr>
          <w:color w:val="4472C4" w:themeColor="accent1"/>
        </w:rPr>
        <w:t>kogakubu</w:t>
      </w:r>
      <w:proofErr w:type="spellEnd"/>
      <w:r w:rsidRPr="003C6D77">
        <w:rPr>
          <w:color w:val="4472C4" w:themeColor="accent1"/>
        </w:rPr>
        <w:t xml:space="preserve"> no </w:t>
      </w:r>
      <w:proofErr w:type="spellStart"/>
      <w:r w:rsidRPr="003C6D77">
        <w:rPr>
          <w:color w:val="4472C4" w:themeColor="accent1"/>
        </w:rPr>
        <w:t>sogo</w:t>
      </w:r>
      <w:proofErr w:type="spellEnd"/>
      <w:r w:rsidRPr="003C6D77">
        <w:rPr>
          <w:color w:val="4472C4" w:themeColor="accent1"/>
        </w:rPr>
        <w:t xml:space="preserve"> </w:t>
      </w:r>
      <w:proofErr w:type="spellStart"/>
      <w:r w:rsidRPr="003C6D77">
        <w:rPr>
          <w:color w:val="4472C4" w:themeColor="accent1"/>
        </w:rPr>
        <w:t>kenkyu</w:t>
      </w:r>
      <w:proofErr w:type="spellEnd"/>
      <w:r w:rsidRPr="003C6D77">
        <w:rPr>
          <w:color w:val="4472C4" w:themeColor="accent1"/>
        </w:rPr>
        <w:t xml:space="preserve"> </w:t>
      </w:r>
      <w:proofErr w:type="spellStart"/>
      <w:r w:rsidRPr="003C6D77">
        <w:rPr>
          <w:color w:val="4472C4" w:themeColor="accent1"/>
        </w:rPr>
        <w:t>ni-goto</w:t>
      </w:r>
      <w:proofErr w:type="spellEnd"/>
      <w:r w:rsidRPr="003C6D77">
        <w:rPr>
          <w:color w:val="4472C4" w:themeColor="accent1"/>
        </w:rPr>
        <w:t xml:space="preserve">, </w:t>
      </w:r>
      <w:proofErr w:type="spellStart"/>
      <w:r w:rsidRPr="003C6D77">
        <w:rPr>
          <w:color w:val="4472C4" w:themeColor="accent1"/>
        </w:rPr>
        <w:t>sankai</w:t>
      </w:r>
      <w:proofErr w:type="spellEnd"/>
      <w:r w:rsidRPr="003C6D77">
        <w:rPr>
          <w:color w:val="4472C4" w:themeColor="accent1"/>
        </w:rPr>
        <w:t xml:space="preserve"> de ________</w:t>
      </w:r>
      <w:proofErr w:type="spellStart"/>
      <w:r w:rsidRPr="003C6D77">
        <w:rPr>
          <w:color w:val="4472C4" w:themeColor="accent1"/>
        </w:rPr>
        <w:t>nin</w:t>
      </w:r>
      <w:proofErr w:type="spellEnd"/>
      <w:r w:rsidRPr="003C6D77">
        <w:rPr>
          <w:color w:val="4472C4" w:themeColor="accent1"/>
        </w:rPr>
        <w:t xml:space="preserve"> </w:t>
      </w:r>
      <w:proofErr w:type="spellStart"/>
      <w:r w:rsidRPr="003C6D77">
        <w:rPr>
          <w:color w:val="4472C4" w:themeColor="accent1"/>
        </w:rPr>
        <w:t>fushosha</w:t>
      </w:r>
      <w:proofErr w:type="spellEnd"/>
      <w:r w:rsidRPr="003C6D77">
        <w:rPr>
          <w:color w:val="4472C4" w:themeColor="accent1"/>
        </w:rPr>
        <w:t xml:space="preserve"> (= injured)/</w:t>
      </w:r>
      <w:proofErr w:type="spellStart"/>
      <w:r w:rsidRPr="003C6D77">
        <w:rPr>
          <w:color w:val="4472C4" w:themeColor="accent1"/>
        </w:rPr>
        <w:t>kasai</w:t>
      </w:r>
      <w:proofErr w:type="spellEnd"/>
      <w:r w:rsidRPr="003C6D77">
        <w:rPr>
          <w:color w:val="4472C4" w:themeColor="accent1"/>
        </w:rPr>
        <w:t xml:space="preserve"> (= fire)</w:t>
      </w:r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hassei</w:t>
      </w:r>
      <w:proofErr w:type="spellEnd"/>
      <w:r>
        <w:t xml:space="preserve"> </w:t>
      </w:r>
      <w:proofErr w:type="spellStart"/>
      <w:r>
        <w:t>shimasita</w:t>
      </w:r>
      <w:proofErr w:type="spellEnd"/>
      <w:r>
        <w:t xml:space="preserve">. </w:t>
      </w:r>
      <w:proofErr w:type="spellStart"/>
      <w:r>
        <w:t>Watashi</w:t>
      </w:r>
      <w:proofErr w:type="spellEnd"/>
      <w:r>
        <w:t xml:space="preserve"> ha ________ (your name) </w:t>
      </w:r>
      <w:proofErr w:type="spellStart"/>
      <w:r>
        <w:t>desu</w:t>
      </w:r>
      <w:proofErr w:type="spellEnd"/>
      <w:r>
        <w:t>.</w:t>
      </w:r>
    </w:p>
    <w:p w14:paraId="549F44F9" w14:textId="1321545C" w:rsidR="00784AD2" w:rsidRPr="00784AD2" w:rsidRDefault="001434C3" w:rsidP="001434C3">
      <w:pPr>
        <w:jc w:val="both"/>
      </w:pPr>
      <w:r>
        <w:t>Kyushu Institute of Technology, General Research Building No. 2, 3rd floor. There are ________ people injured/There is a fire. I am ________ (your name).</w:t>
      </w:r>
    </w:p>
    <w:sectPr w:rsidR="00784AD2" w:rsidRPr="00784AD2" w:rsidSect="00573FDE">
      <w:headerReference w:type="default" r:id="rId39"/>
      <w:footerReference w:type="default" r:id="rId40"/>
      <w:pgSz w:w="11906" w:h="16838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54" w:author="Yigit Cay" w:date="2019-12-09T11:46:00Z" w:initials="YC">
    <w:p w14:paraId="25F6C659" w14:textId="44669EAC" w:rsidR="005E2267" w:rsidRDefault="005E2267">
      <w:pPr>
        <w:pStyle w:val="CommentText"/>
      </w:pPr>
      <w:r>
        <w:rPr>
          <w:rStyle w:val="CommentReference"/>
        </w:rPr>
        <w:annotationRef/>
      </w:r>
      <w:r>
        <w:t>Not clean room?</w:t>
      </w:r>
    </w:p>
  </w:comment>
  <w:comment w:id="125" w:author="Yigit Cay" w:date="2019-12-09T13:10:00Z" w:initials="YC">
    <w:p w14:paraId="7DE0ABBC" w14:textId="77A5C3B1" w:rsidR="00EB7642" w:rsidRDefault="00EB7642">
      <w:pPr>
        <w:pStyle w:val="CommentText"/>
      </w:pPr>
      <w:r>
        <w:rPr>
          <w:rStyle w:val="CommentReference"/>
        </w:rPr>
        <w:annotationRef/>
      </w:r>
      <w:r>
        <w:t>Numbers to be fixed</w:t>
      </w:r>
    </w:p>
  </w:comment>
  <w:comment w:id="124" w:author="Yigit Cay" w:date="2019-12-09T13:10:00Z" w:initials="YC">
    <w:p w14:paraId="0DF26869" w14:textId="0DBD63A3" w:rsidR="00EB7642" w:rsidRDefault="00EB7642">
      <w:pPr>
        <w:pStyle w:val="CommentText"/>
      </w:pPr>
      <w:r>
        <w:rPr>
          <w:rStyle w:val="CommentReference"/>
        </w:rPr>
        <w:annotationRef/>
      </w:r>
      <w:r>
        <w:t>Reporting style to be changed</w:t>
      </w:r>
    </w:p>
  </w:comment>
  <w:comment w:id="131" w:author="Yigit Cay" w:date="2019-12-09T13:07:00Z" w:initials="YC">
    <w:p w14:paraId="4F76AAD1" w14:textId="223D7BF3" w:rsidR="00EB7642" w:rsidRDefault="00EB7642">
      <w:pPr>
        <w:pStyle w:val="CommentText"/>
      </w:pPr>
      <w:r>
        <w:rPr>
          <w:rStyle w:val="CommentReference"/>
        </w:rPr>
        <w:annotationRef/>
      </w:r>
      <w:r>
        <w:t>Changing the plot -15 to 30 degrees</w:t>
      </w:r>
    </w:p>
  </w:comment>
  <w:comment w:id="152" w:author="Yigit Cay" w:date="2019-12-09T13:12:00Z" w:initials="YC">
    <w:p w14:paraId="7690BCBF" w14:textId="1F71FECC" w:rsidR="00EB7642" w:rsidRDefault="00EB7642">
      <w:pPr>
        <w:pStyle w:val="CommentText"/>
      </w:pPr>
      <w:r>
        <w:rPr>
          <w:rStyle w:val="CommentReference"/>
        </w:rPr>
        <w:annotationRef/>
      </w:r>
      <w:r>
        <w:t>Forgotten figure?</w:t>
      </w:r>
    </w:p>
  </w:comment>
  <w:comment w:id="172" w:author="Yigit Cay" w:date="2019-12-09T13:13:00Z" w:initials="YC">
    <w:p w14:paraId="5A1ED513" w14:textId="142FE148" w:rsidR="0066696B" w:rsidRDefault="0066696B">
      <w:pPr>
        <w:pStyle w:val="CommentText"/>
      </w:pPr>
      <w:r>
        <w:rPr>
          <w:rStyle w:val="CommentReference"/>
        </w:rPr>
        <w:annotationRef/>
      </w:r>
      <w:r>
        <w:t>Table numbers to be fixed</w:t>
      </w:r>
    </w:p>
  </w:comment>
  <w:comment w:id="995" w:author="Yigit Cay" w:date="2019-12-09T13:27:00Z" w:initials="YC">
    <w:p w14:paraId="23A05D10" w14:textId="2A7AAFAF" w:rsidR="006804FE" w:rsidRDefault="006804FE">
      <w:pPr>
        <w:pStyle w:val="CommentText"/>
      </w:pPr>
      <w:r>
        <w:rPr>
          <w:rStyle w:val="CommentReference"/>
        </w:rPr>
        <w:annotationRef/>
      </w:r>
      <w:r>
        <w:t>Numbering needs to be fixed</w:t>
      </w:r>
    </w:p>
  </w:comment>
  <w:comment w:id="1011" w:author="Yigit Cay" w:date="2019-12-09T13:28:00Z" w:initials="YC">
    <w:p w14:paraId="43A9C8C2" w14:textId="3303E842" w:rsidR="006804FE" w:rsidRDefault="006804FE">
      <w:pPr>
        <w:pStyle w:val="CommentText"/>
      </w:pPr>
      <w:r>
        <w:rPr>
          <w:rStyle w:val="CommentReference"/>
        </w:rPr>
        <w:annotationRef/>
      </w:r>
      <w:r>
        <w:t>Ask Hisatsugu for MTQs and RW</w:t>
      </w:r>
    </w:p>
  </w:comment>
  <w:comment w:id="1046" w:author="Yigit Cay" w:date="2019-12-09T13:32:00Z" w:initials="YC">
    <w:p w14:paraId="34D8E413" w14:textId="76882844" w:rsidR="006804FE" w:rsidRDefault="006804FE">
      <w:pPr>
        <w:pStyle w:val="CommentText"/>
      </w:pPr>
      <w:r>
        <w:rPr>
          <w:rStyle w:val="CommentReference"/>
        </w:rPr>
        <w:annotationRef/>
      </w:r>
      <w:r>
        <w:t>What is this for?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5F6C659" w15:done="0"/>
  <w15:commentEx w15:paraId="7DE0ABBC" w15:done="0"/>
  <w15:commentEx w15:paraId="0DF26869" w15:done="0"/>
  <w15:commentEx w15:paraId="4F76AAD1" w15:done="0"/>
  <w15:commentEx w15:paraId="7690BCBF" w15:done="0"/>
  <w15:commentEx w15:paraId="5A1ED513" w15:done="0"/>
  <w15:commentEx w15:paraId="23A05D10" w15:done="0"/>
  <w15:commentEx w15:paraId="43A9C8C2" w15:done="0"/>
  <w15:commentEx w15:paraId="34D8E413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3F09A5" w14:textId="77777777" w:rsidR="008D7E35" w:rsidRDefault="008D7E35" w:rsidP="00D35E2B">
      <w:pPr>
        <w:spacing w:after="0" w:line="240" w:lineRule="auto"/>
      </w:pPr>
      <w:r>
        <w:separator/>
      </w:r>
    </w:p>
  </w:endnote>
  <w:endnote w:type="continuationSeparator" w:id="0">
    <w:p w14:paraId="702A2FE9" w14:textId="77777777" w:rsidR="008D7E35" w:rsidRDefault="008D7E35" w:rsidP="00D35E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9950336"/>
      <w:docPartObj>
        <w:docPartGallery w:val="Page Numbers (Bottom of Page)"/>
        <w:docPartUnique/>
      </w:docPartObj>
    </w:sdtPr>
    <w:sdtContent>
      <w:p w14:paraId="0674F302" w14:textId="68F522BF" w:rsidR="004719A5" w:rsidRDefault="004719A5" w:rsidP="00C377E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3E44" w:rsidRPr="007F3E44">
          <w:rPr>
            <w:noProof/>
            <w:lang w:val="es-ES"/>
          </w:rPr>
          <w:t>17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1FF4C8" w14:textId="77777777" w:rsidR="008D7E35" w:rsidRDefault="008D7E35" w:rsidP="00D35E2B">
      <w:pPr>
        <w:spacing w:after="0" w:line="240" w:lineRule="auto"/>
      </w:pPr>
      <w:r>
        <w:separator/>
      </w:r>
    </w:p>
  </w:footnote>
  <w:footnote w:type="continuationSeparator" w:id="0">
    <w:p w14:paraId="75865A5A" w14:textId="77777777" w:rsidR="008D7E35" w:rsidRDefault="008D7E35" w:rsidP="00D35E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  <w:tblPrChange w:id="1068" w:author="Yigit Cay" w:date="2019-12-09T13:26:00Z">
        <w:tblPr>
          <w:tblStyle w:val="TableGrid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>
      </w:tblPrChange>
    </w:tblPr>
    <w:tblGrid>
      <w:gridCol w:w="3005"/>
      <w:gridCol w:w="1495"/>
      <w:gridCol w:w="4500"/>
      <w:tblGridChange w:id="1069">
        <w:tblGrid>
          <w:gridCol w:w="3005"/>
          <w:gridCol w:w="2382"/>
          <w:gridCol w:w="3629"/>
        </w:tblGrid>
      </w:tblGridChange>
    </w:tblGrid>
    <w:tr w:rsidR="004719A5" w14:paraId="18483E9C" w14:textId="77777777" w:rsidTr="00093046">
      <w:tc>
        <w:tcPr>
          <w:tcW w:w="3005" w:type="dxa"/>
          <w:vAlign w:val="center"/>
          <w:tcPrChange w:id="1070" w:author="Yigit Cay" w:date="2019-12-09T13:26:00Z">
            <w:tcPr>
              <w:tcW w:w="3005" w:type="dxa"/>
              <w:vAlign w:val="center"/>
            </w:tcPr>
          </w:tcPrChange>
        </w:tcPr>
        <w:p w14:paraId="32BF8491" w14:textId="77777777" w:rsidR="004719A5" w:rsidRDefault="004719A5" w:rsidP="00D35E2B">
          <w:pPr>
            <w:pStyle w:val="Header"/>
          </w:pPr>
        </w:p>
      </w:tc>
      <w:tc>
        <w:tcPr>
          <w:tcW w:w="1495" w:type="dxa"/>
          <w:vAlign w:val="center"/>
          <w:tcPrChange w:id="1071" w:author="Yigit Cay" w:date="2019-12-09T13:26:00Z">
            <w:tcPr>
              <w:tcW w:w="2382" w:type="dxa"/>
              <w:vAlign w:val="center"/>
            </w:tcPr>
          </w:tcPrChange>
        </w:tcPr>
        <w:p w14:paraId="784D8F68" w14:textId="77777777" w:rsidR="004719A5" w:rsidRDefault="004719A5" w:rsidP="00D35E2B">
          <w:pPr>
            <w:pStyle w:val="Header"/>
            <w:jc w:val="center"/>
          </w:pPr>
        </w:p>
      </w:tc>
      <w:tc>
        <w:tcPr>
          <w:tcW w:w="4500" w:type="dxa"/>
          <w:vAlign w:val="center"/>
          <w:tcPrChange w:id="1072" w:author="Yigit Cay" w:date="2019-12-09T13:26:00Z">
            <w:tcPr>
              <w:tcW w:w="3629" w:type="dxa"/>
              <w:vAlign w:val="center"/>
            </w:tcPr>
          </w:tcPrChange>
        </w:tcPr>
        <w:p w14:paraId="528375BA" w14:textId="1942A418" w:rsidR="004719A5" w:rsidRDefault="004719A5" w:rsidP="00093046">
          <w:pPr>
            <w:pStyle w:val="Header"/>
            <w:ind w:right="-107"/>
            <w:pPrChange w:id="1073" w:author="Yigit Cay" w:date="2019-12-09T13:26:00Z">
              <w:pPr>
                <w:pStyle w:val="Header"/>
                <w:jc w:val="right"/>
              </w:pPr>
            </w:pPrChange>
          </w:pPr>
          <w:r>
            <w:t>BIRDS-4 FM T</w:t>
          </w:r>
          <w:del w:id="1074" w:author="Yigit Cay" w:date="2019-12-09T13:26:00Z">
            <w:r w:rsidDel="00093046">
              <w:delText>HERMAL</w:delText>
            </w:r>
          </w:del>
          <w:ins w:id="1075" w:author="Yigit Cay" w:date="2019-12-09T13:26:00Z">
            <w:r w:rsidR="00093046">
              <w:t xml:space="preserve">hermal </w:t>
            </w:r>
          </w:ins>
          <w:del w:id="1076" w:author="Yigit Cay" w:date="2019-12-09T13:25:00Z">
            <w:r w:rsidDel="00093046">
              <w:delText xml:space="preserve"> </w:delText>
            </w:r>
          </w:del>
          <w:r>
            <w:t>V</w:t>
          </w:r>
          <w:del w:id="1077" w:author="Yigit Cay" w:date="2019-12-09T13:26:00Z">
            <w:r w:rsidDel="00093046">
              <w:delText>ACUUM</w:delText>
            </w:r>
          </w:del>
          <w:ins w:id="1078" w:author="Yigit Cay" w:date="2019-12-09T13:26:00Z">
            <w:r w:rsidR="00093046">
              <w:t>acuum</w:t>
            </w:r>
          </w:ins>
          <w:r>
            <w:t xml:space="preserve"> </w:t>
          </w:r>
          <w:del w:id="1079" w:author="Yigit Cay" w:date="2019-12-09T13:26:00Z">
            <w:r w:rsidDel="00093046">
              <w:delText>TEST</w:delText>
            </w:r>
          </w:del>
          <w:ins w:id="1080" w:author="Yigit Cay" w:date="2019-12-09T13:26:00Z">
            <w:r w:rsidR="00093046">
              <w:t>T</w:t>
            </w:r>
            <w:r w:rsidR="00093046">
              <w:t>est Procedure</w:t>
            </w:r>
          </w:ins>
        </w:p>
      </w:tc>
    </w:tr>
  </w:tbl>
  <w:p w14:paraId="26969893" w14:textId="77777777" w:rsidR="004719A5" w:rsidRDefault="004719A5" w:rsidP="00D35E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1796A"/>
    <w:multiLevelType w:val="hybridMultilevel"/>
    <w:tmpl w:val="5B264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17DC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B868FD"/>
    <w:multiLevelType w:val="hybridMultilevel"/>
    <w:tmpl w:val="1D84B5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C2493"/>
    <w:multiLevelType w:val="hybridMultilevel"/>
    <w:tmpl w:val="B63239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AF3EB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1BB655F"/>
    <w:multiLevelType w:val="hybridMultilevel"/>
    <w:tmpl w:val="7DDC01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CB2A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B35057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2E4400D"/>
    <w:multiLevelType w:val="hybridMultilevel"/>
    <w:tmpl w:val="C778CF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A51A5E"/>
    <w:multiLevelType w:val="hybridMultilevel"/>
    <w:tmpl w:val="63FAE0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D560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B940871"/>
    <w:multiLevelType w:val="hybridMultilevel"/>
    <w:tmpl w:val="1AF6A0B4"/>
    <w:lvl w:ilvl="0" w:tplc="EF7C163A">
      <w:start w:val="1"/>
      <w:numFmt w:val="lowerLetter"/>
      <w:lvlText w:val="(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105970"/>
    <w:multiLevelType w:val="multilevel"/>
    <w:tmpl w:val="B00C3B3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C460C29"/>
    <w:multiLevelType w:val="hybridMultilevel"/>
    <w:tmpl w:val="0C9AE49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724040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5" w15:restartNumberingAfterBreak="0">
    <w:nsid w:val="43597026"/>
    <w:multiLevelType w:val="hybridMultilevel"/>
    <w:tmpl w:val="5BD8E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DA09F6"/>
    <w:multiLevelType w:val="hybridMultilevel"/>
    <w:tmpl w:val="908EF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36637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AC64656"/>
    <w:multiLevelType w:val="hybridMultilevel"/>
    <w:tmpl w:val="4CC6B9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F960C9"/>
    <w:multiLevelType w:val="hybridMultilevel"/>
    <w:tmpl w:val="AFE43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E2688A"/>
    <w:multiLevelType w:val="hybridMultilevel"/>
    <w:tmpl w:val="768C4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8D22C7"/>
    <w:multiLevelType w:val="hybridMultilevel"/>
    <w:tmpl w:val="ABCE7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C00698"/>
    <w:multiLevelType w:val="hybridMultilevel"/>
    <w:tmpl w:val="26B8B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077853"/>
    <w:multiLevelType w:val="hybridMultilevel"/>
    <w:tmpl w:val="AF1097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5A52D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5" w15:restartNumberingAfterBreak="0">
    <w:nsid w:val="774E2D96"/>
    <w:multiLevelType w:val="hybridMultilevel"/>
    <w:tmpl w:val="F3D84C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6"/>
  </w:num>
  <w:num w:numId="4">
    <w:abstractNumId w:val="10"/>
  </w:num>
  <w:num w:numId="5">
    <w:abstractNumId w:val="17"/>
  </w:num>
  <w:num w:numId="6">
    <w:abstractNumId w:val="20"/>
  </w:num>
  <w:num w:numId="7">
    <w:abstractNumId w:val="4"/>
  </w:num>
  <w:num w:numId="8">
    <w:abstractNumId w:val="12"/>
  </w:num>
  <w:num w:numId="9">
    <w:abstractNumId w:val="14"/>
  </w:num>
  <w:num w:numId="10">
    <w:abstractNumId w:val="16"/>
  </w:num>
  <w:num w:numId="11">
    <w:abstractNumId w:val="24"/>
  </w:num>
  <w:num w:numId="12">
    <w:abstractNumId w:val="13"/>
  </w:num>
  <w:num w:numId="13">
    <w:abstractNumId w:val="5"/>
  </w:num>
  <w:num w:numId="14">
    <w:abstractNumId w:val="1"/>
  </w:num>
  <w:num w:numId="15">
    <w:abstractNumId w:val="3"/>
  </w:num>
  <w:num w:numId="16">
    <w:abstractNumId w:val="19"/>
  </w:num>
  <w:num w:numId="17">
    <w:abstractNumId w:val="0"/>
  </w:num>
  <w:num w:numId="18">
    <w:abstractNumId w:val="22"/>
  </w:num>
  <w:num w:numId="19">
    <w:abstractNumId w:val="21"/>
  </w:num>
  <w:num w:numId="20">
    <w:abstractNumId w:val="9"/>
  </w:num>
  <w:num w:numId="21">
    <w:abstractNumId w:val="23"/>
  </w:num>
  <w:num w:numId="22">
    <w:abstractNumId w:val="7"/>
  </w:num>
  <w:num w:numId="23">
    <w:abstractNumId w:val="25"/>
  </w:num>
  <w:num w:numId="24">
    <w:abstractNumId w:val="11"/>
  </w:num>
  <w:num w:numId="25">
    <w:abstractNumId w:val="2"/>
  </w:num>
  <w:num w:numId="26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Yigit Cay">
    <w15:presenceInfo w15:providerId="Windows Live" w15:userId="dc0d88f59f82308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02DF"/>
    <w:rsid w:val="0000269D"/>
    <w:rsid w:val="00011434"/>
    <w:rsid w:val="00033C40"/>
    <w:rsid w:val="0004023E"/>
    <w:rsid w:val="000671CD"/>
    <w:rsid w:val="000901B3"/>
    <w:rsid w:val="00093046"/>
    <w:rsid w:val="000A2E78"/>
    <w:rsid w:val="000D5E09"/>
    <w:rsid w:val="000E1596"/>
    <w:rsid w:val="00112D2C"/>
    <w:rsid w:val="00114452"/>
    <w:rsid w:val="00130E28"/>
    <w:rsid w:val="001434C3"/>
    <w:rsid w:val="0016704A"/>
    <w:rsid w:val="00194C19"/>
    <w:rsid w:val="001B14EF"/>
    <w:rsid w:val="001B69A2"/>
    <w:rsid w:val="001E26CE"/>
    <w:rsid w:val="001F4F2F"/>
    <w:rsid w:val="001F57E5"/>
    <w:rsid w:val="002069D0"/>
    <w:rsid w:val="002317AF"/>
    <w:rsid w:val="00232B09"/>
    <w:rsid w:val="00235736"/>
    <w:rsid w:val="0024209E"/>
    <w:rsid w:val="00245B88"/>
    <w:rsid w:val="00247708"/>
    <w:rsid w:val="0026216B"/>
    <w:rsid w:val="00275EF6"/>
    <w:rsid w:val="002B7C75"/>
    <w:rsid w:val="002C63CB"/>
    <w:rsid w:val="002F2463"/>
    <w:rsid w:val="0030294A"/>
    <w:rsid w:val="00333642"/>
    <w:rsid w:val="00350B03"/>
    <w:rsid w:val="003536BF"/>
    <w:rsid w:val="00364E0D"/>
    <w:rsid w:val="00391744"/>
    <w:rsid w:val="00397C46"/>
    <w:rsid w:val="003A382D"/>
    <w:rsid w:val="003C0EAE"/>
    <w:rsid w:val="003C6D77"/>
    <w:rsid w:val="004719A5"/>
    <w:rsid w:val="004A08DC"/>
    <w:rsid w:val="004A1220"/>
    <w:rsid w:val="004A20A6"/>
    <w:rsid w:val="004B1A1B"/>
    <w:rsid w:val="004E181A"/>
    <w:rsid w:val="004F371B"/>
    <w:rsid w:val="00517DC5"/>
    <w:rsid w:val="00532908"/>
    <w:rsid w:val="00536F70"/>
    <w:rsid w:val="00566F1B"/>
    <w:rsid w:val="00571A0A"/>
    <w:rsid w:val="00573FDE"/>
    <w:rsid w:val="00580C0A"/>
    <w:rsid w:val="005A347A"/>
    <w:rsid w:val="005E2267"/>
    <w:rsid w:val="005E40DE"/>
    <w:rsid w:val="0060081D"/>
    <w:rsid w:val="0061149A"/>
    <w:rsid w:val="00623187"/>
    <w:rsid w:val="00625CB4"/>
    <w:rsid w:val="00630A7E"/>
    <w:rsid w:val="00640405"/>
    <w:rsid w:val="00660195"/>
    <w:rsid w:val="0066696B"/>
    <w:rsid w:val="006804FE"/>
    <w:rsid w:val="00684D78"/>
    <w:rsid w:val="006A20BF"/>
    <w:rsid w:val="006A4C02"/>
    <w:rsid w:val="006A6B1F"/>
    <w:rsid w:val="006A7531"/>
    <w:rsid w:val="006B0FBF"/>
    <w:rsid w:val="006E48AD"/>
    <w:rsid w:val="00743862"/>
    <w:rsid w:val="00754382"/>
    <w:rsid w:val="007617F6"/>
    <w:rsid w:val="007635AD"/>
    <w:rsid w:val="007668F2"/>
    <w:rsid w:val="0078077E"/>
    <w:rsid w:val="00783402"/>
    <w:rsid w:val="00784AD2"/>
    <w:rsid w:val="007B4B67"/>
    <w:rsid w:val="007F3E44"/>
    <w:rsid w:val="00801737"/>
    <w:rsid w:val="00846F53"/>
    <w:rsid w:val="00865CFB"/>
    <w:rsid w:val="00884223"/>
    <w:rsid w:val="00890A9A"/>
    <w:rsid w:val="008B17E7"/>
    <w:rsid w:val="008D7E35"/>
    <w:rsid w:val="0090441B"/>
    <w:rsid w:val="00924AE3"/>
    <w:rsid w:val="00950465"/>
    <w:rsid w:val="00970548"/>
    <w:rsid w:val="00985A8E"/>
    <w:rsid w:val="009A44E2"/>
    <w:rsid w:val="009D76D2"/>
    <w:rsid w:val="00A20DA7"/>
    <w:rsid w:val="00A353C4"/>
    <w:rsid w:val="00A5181C"/>
    <w:rsid w:val="00A52839"/>
    <w:rsid w:val="00A572F7"/>
    <w:rsid w:val="00A706D7"/>
    <w:rsid w:val="00A93539"/>
    <w:rsid w:val="00AC32CD"/>
    <w:rsid w:val="00AE4D2B"/>
    <w:rsid w:val="00AE5AC0"/>
    <w:rsid w:val="00AE5E29"/>
    <w:rsid w:val="00AF2E9F"/>
    <w:rsid w:val="00B362A1"/>
    <w:rsid w:val="00B36868"/>
    <w:rsid w:val="00B43FDC"/>
    <w:rsid w:val="00B6349D"/>
    <w:rsid w:val="00B8559A"/>
    <w:rsid w:val="00B869FC"/>
    <w:rsid w:val="00BA7EC6"/>
    <w:rsid w:val="00BB37A1"/>
    <w:rsid w:val="00BC36F4"/>
    <w:rsid w:val="00C11F71"/>
    <w:rsid w:val="00C1556F"/>
    <w:rsid w:val="00C17AE4"/>
    <w:rsid w:val="00C21D18"/>
    <w:rsid w:val="00C234FE"/>
    <w:rsid w:val="00C31002"/>
    <w:rsid w:val="00C377EC"/>
    <w:rsid w:val="00C95B68"/>
    <w:rsid w:val="00CC15DD"/>
    <w:rsid w:val="00CC3EF1"/>
    <w:rsid w:val="00CE01A7"/>
    <w:rsid w:val="00CE3E95"/>
    <w:rsid w:val="00CE7C5E"/>
    <w:rsid w:val="00D055E5"/>
    <w:rsid w:val="00D35E2B"/>
    <w:rsid w:val="00D361F0"/>
    <w:rsid w:val="00D46260"/>
    <w:rsid w:val="00D8598F"/>
    <w:rsid w:val="00DC31C8"/>
    <w:rsid w:val="00E00B62"/>
    <w:rsid w:val="00E01CD5"/>
    <w:rsid w:val="00E333DC"/>
    <w:rsid w:val="00E337A0"/>
    <w:rsid w:val="00E46200"/>
    <w:rsid w:val="00E840A4"/>
    <w:rsid w:val="00EA397D"/>
    <w:rsid w:val="00EB09AE"/>
    <w:rsid w:val="00EB48E9"/>
    <w:rsid w:val="00EB7642"/>
    <w:rsid w:val="00ED23E7"/>
    <w:rsid w:val="00EE1D2D"/>
    <w:rsid w:val="00F202DF"/>
    <w:rsid w:val="00F34310"/>
    <w:rsid w:val="00F656BD"/>
    <w:rsid w:val="00F8314D"/>
    <w:rsid w:val="00FA6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377A8"/>
  <w15:chartTrackingRefBased/>
  <w15:docId w15:val="{3E0F7946-A7DB-40D2-8738-DA3FE6744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0E28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30E28"/>
    <w:pPr>
      <w:keepNext/>
      <w:keepLines/>
      <w:spacing w:before="240" w:after="0" w:line="480" w:lineRule="auto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30A7E"/>
    <w:pPr>
      <w:keepNext/>
      <w:keepLines/>
      <w:spacing w:before="40" w:after="0" w:line="360" w:lineRule="auto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0DA7"/>
    <w:pPr>
      <w:keepNext/>
      <w:keepLines/>
      <w:spacing w:before="40" w:after="0"/>
      <w:outlineLvl w:val="2"/>
    </w:pPr>
    <w:rPr>
      <w:rFonts w:eastAsiaTheme="majorEastAsia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E28"/>
    <w:rPr>
      <w:rFonts w:ascii="Times New Roman" w:eastAsiaTheme="majorEastAsia" w:hAnsi="Times New Roman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73FD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73FD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73FDE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573FDE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573FDE"/>
  </w:style>
  <w:style w:type="character" w:customStyle="1" w:styleId="Heading2Char">
    <w:name w:val="Heading 2 Char"/>
    <w:basedOn w:val="DefaultParagraphFont"/>
    <w:link w:val="Heading2"/>
    <w:uiPriority w:val="9"/>
    <w:rsid w:val="00630A7E"/>
    <w:rPr>
      <w:rFonts w:ascii="Times New Roman" w:eastAsiaTheme="majorEastAsia" w:hAnsi="Times New Roman" w:cstheme="majorBidi"/>
      <w:b/>
      <w:sz w:val="26"/>
      <w:szCs w:val="26"/>
    </w:rPr>
  </w:style>
  <w:style w:type="paragraph" w:styleId="ListParagraph">
    <w:name w:val="List Paragraph"/>
    <w:basedOn w:val="Normal"/>
    <w:uiPriority w:val="34"/>
    <w:qFormat/>
    <w:rsid w:val="001F57E5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1F57E5"/>
    <w:pPr>
      <w:spacing w:after="100"/>
      <w:ind w:left="220"/>
    </w:pPr>
  </w:style>
  <w:style w:type="table" w:styleId="TableGrid">
    <w:name w:val="Table Grid"/>
    <w:basedOn w:val="TableNormal"/>
    <w:uiPriority w:val="39"/>
    <w:rsid w:val="00D35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5E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5E2B"/>
  </w:style>
  <w:style w:type="paragraph" w:styleId="Footer">
    <w:name w:val="footer"/>
    <w:basedOn w:val="Normal"/>
    <w:link w:val="FooterChar"/>
    <w:uiPriority w:val="99"/>
    <w:unhideWhenUsed/>
    <w:rsid w:val="00D35E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5E2B"/>
  </w:style>
  <w:style w:type="character" w:customStyle="1" w:styleId="Heading3Char">
    <w:name w:val="Heading 3 Char"/>
    <w:basedOn w:val="DefaultParagraphFont"/>
    <w:link w:val="Heading3"/>
    <w:uiPriority w:val="9"/>
    <w:rsid w:val="00A20DA7"/>
    <w:rPr>
      <w:rFonts w:ascii="Times New Roman" w:eastAsiaTheme="majorEastAsia" w:hAnsi="Times New Roman" w:cstheme="majorBid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E181A"/>
    <w:pPr>
      <w:spacing w:after="100"/>
      <w:ind w:left="440"/>
    </w:pPr>
  </w:style>
  <w:style w:type="paragraph" w:styleId="Quote">
    <w:name w:val="Quote"/>
    <w:basedOn w:val="Normal"/>
    <w:next w:val="Normal"/>
    <w:link w:val="QuoteChar"/>
    <w:uiPriority w:val="29"/>
    <w:qFormat/>
    <w:rsid w:val="006B0FBF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0FBF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EB09AE"/>
    <w:pPr>
      <w:spacing w:after="200" w:line="240" w:lineRule="auto"/>
    </w:pPr>
    <w:rPr>
      <w:b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sid w:val="003536BF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19A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9A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5E226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226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2267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226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2267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00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8.emf"/><Relationship Id="rId26" Type="http://schemas.openxmlformats.org/officeDocument/2006/relationships/image" Target="media/image16.jpeg"/><Relationship Id="rId39" Type="http://schemas.openxmlformats.org/officeDocument/2006/relationships/header" Target="header1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glossaryDocument" Target="glossary/document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C582F35E87284790931F674CA4DA03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93F8FA-DFA7-44E3-8402-CF6105032497}"/>
      </w:docPartPr>
      <w:docPartBody>
        <w:p w:rsidR="00CA730C" w:rsidRDefault="003B6BF9" w:rsidP="003B6BF9">
          <w:pPr>
            <w:pStyle w:val="C582F35E87284790931F674CA4DA0388"/>
          </w:pPr>
          <w:r>
            <w:rPr>
              <w:color w:val="2E74B5" w:themeColor="accent1" w:themeShade="BF"/>
              <w:sz w:val="24"/>
              <w:szCs w:val="24"/>
              <w:lang w:val="es-ES"/>
            </w:rPr>
            <w:t>[Nombre de la compañía]</w:t>
          </w:r>
        </w:p>
      </w:docPartBody>
    </w:docPart>
    <w:docPart>
      <w:docPartPr>
        <w:name w:val="D6F2553F6EEB4D78A68411535257F5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0A518A-8BB0-406B-AA92-29723AA606B2}"/>
      </w:docPartPr>
      <w:docPartBody>
        <w:p w:rsidR="00CA730C" w:rsidRDefault="003B6BF9" w:rsidP="003B6BF9">
          <w:pPr>
            <w:pStyle w:val="D6F2553F6EEB4D78A68411535257F5EC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es-ES"/>
            </w:rPr>
            <w:t>[Título del documento]</w:t>
          </w:r>
        </w:p>
      </w:docPartBody>
    </w:docPart>
    <w:docPart>
      <w:docPartPr>
        <w:name w:val="7F2D8866E08C4F7ABA9FF8AD409819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2ADE58-506A-454A-A6AE-95B2419E1FE7}"/>
      </w:docPartPr>
      <w:docPartBody>
        <w:p w:rsidR="00CA730C" w:rsidRDefault="003B6BF9" w:rsidP="003B6BF9">
          <w:pPr>
            <w:pStyle w:val="7F2D8866E08C4F7ABA9FF8AD4098198A"/>
          </w:pPr>
          <w:r>
            <w:rPr>
              <w:color w:val="2E74B5" w:themeColor="accent1" w:themeShade="BF"/>
              <w:sz w:val="24"/>
              <w:szCs w:val="24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6BF9"/>
    <w:rsid w:val="00184645"/>
    <w:rsid w:val="001B3FE6"/>
    <w:rsid w:val="003B6BF9"/>
    <w:rsid w:val="003D68C6"/>
    <w:rsid w:val="00797C4C"/>
    <w:rsid w:val="00953A78"/>
    <w:rsid w:val="00B11094"/>
    <w:rsid w:val="00BA7AA6"/>
    <w:rsid w:val="00CA730C"/>
    <w:rsid w:val="00DF4F01"/>
    <w:rsid w:val="00E62AE4"/>
    <w:rsid w:val="00E91583"/>
    <w:rsid w:val="00F320B0"/>
    <w:rsid w:val="00F93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582F35E87284790931F674CA4DA0388">
    <w:name w:val="C582F35E87284790931F674CA4DA0388"/>
    <w:rsid w:val="003B6BF9"/>
  </w:style>
  <w:style w:type="paragraph" w:customStyle="1" w:styleId="D6F2553F6EEB4D78A68411535257F5EC">
    <w:name w:val="D6F2553F6EEB4D78A68411535257F5EC"/>
    <w:rsid w:val="003B6BF9"/>
  </w:style>
  <w:style w:type="paragraph" w:customStyle="1" w:styleId="7F2D8866E08C4F7ABA9FF8AD4098198A">
    <w:name w:val="7F2D8866E08C4F7ABA9FF8AD4098198A"/>
    <w:rsid w:val="003B6BF9"/>
  </w:style>
  <w:style w:type="paragraph" w:customStyle="1" w:styleId="EFEEECA21CA842D3884774A561B0C3EC">
    <w:name w:val="EFEEECA21CA842D3884774A561B0C3EC"/>
    <w:rsid w:val="003B6BF9"/>
  </w:style>
  <w:style w:type="paragraph" w:customStyle="1" w:styleId="B764DB5A42FE48D6887301C6D2051E1E">
    <w:name w:val="B764DB5A42FE48D6887301C6D2051E1E"/>
    <w:rsid w:val="003B6BF9"/>
  </w:style>
  <w:style w:type="paragraph" w:customStyle="1" w:styleId="56501180FAB943C99D998A649D28FBF5">
    <w:name w:val="56501180FAB943C99D998A649D28FBF5"/>
    <w:rsid w:val="003B6BF9"/>
  </w:style>
  <w:style w:type="character" w:styleId="PlaceholderText">
    <w:name w:val="Placeholder Text"/>
    <w:basedOn w:val="DefaultParagraphFont"/>
    <w:uiPriority w:val="99"/>
    <w:semiHidden/>
    <w:rsid w:val="00E91583"/>
    <w:rPr>
      <w:color w:val="808080"/>
    </w:rPr>
  </w:style>
  <w:style w:type="paragraph" w:customStyle="1" w:styleId="4D55A9BA3C694671BF0902B37BDF6B75">
    <w:name w:val="4D55A9BA3C694671BF0902B37BDF6B75"/>
    <w:rsid w:val="00E91583"/>
  </w:style>
  <w:style w:type="paragraph" w:customStyle="1" w:styleId="01115BC5174843A3BB733A47875ECACA">
    <w:name w:val="01115BC5174843A3BB733A47875ECACA"/>
    <w:rsid w:val="00E91583"/>
  </w:style>
  <w:style w:type="paragraph" w:customStyle="1" w:styleId="F344972C99074997A7AF66AC75426895">
    <w:name w:val="F344972C99074997A7AF66AC75426895"/>
    <w:rsid w:val="00E9158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CEC13E-3B44-4993-A189-250B684A2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7145</TotalTime>
  <Pages>18</Pages>
  <Words>3427</Words>
  <Characters>19535</Characters>
  <Application>Microsoft Office Word</Application>
  <DocSecurity>0</DocSecurity>
  <Lines>162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FM Thermal Vacuum Test Procedure</vt:lpstr>
      <vt:lpstr>EM Thermal Vacuum Test Procedure</vt:lpstr>
    </vt:vector>
  </TitlesOfParts>
  <Company>Kyushu Institute of Technology</Company>
  <LinksUpToDate>false</LinksUpToDate>
  <CharactersWithSpaces>22917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FM Thermal Vacuum Test Procedure</dc:title>
  <dc:subject>BIRDS-4 Project</dc:subject>
  <dc:creator>MENDOZA Anibal</dc:creator>
  <cp:keywords/>
  <dc:description/>
  <cp:lastModifiedBy>Yigit Cay</cp:lastModifiedBy>
  <cp:revision>7</cp:revision>
  <cp:lastPrinted>2019-12-07T11:10:00Z</cp:lastPrinted>
  <dcterms:created xsi:type="dcterms:W3CDTF">2019-08-02T06:05:00Z</dcterms:created>
  <dcterms:modified xsi:type="dcterms:W3CDTF">2019-12-09T04:40:00Z</dcterms:modified>
</cp:coreProperties>
</file>